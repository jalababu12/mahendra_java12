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3C4CE6" w14:textId="46D0BFCC" w:rsidR="00F271B5" w:rsidRPr="00837E8B" w:rsidRDefault="00EC04F7" w:rsidP="0000142C">
      <w:pPr>
        <w:rPr>
          <w:b/>
          <w:sz w:val="28"/>
          <w:u w:val="single"/>
        </w:rPr>
      </w:pPr>
      <w:r>
        <w:rPr>
          <w:b/>
          <w:sz w:val="28"/>
          <w:u w:val="single"/>
        </w:rPr>
        <w:t xml:space="preserve">Guidelines </w:t>
      </w:r>
      <w:r w:rsidR="003720FC" w:rsidRPr="00837E8B">
        <w:rPr>
          <w:b/>
          <w:sz w:val="28"/>
          <w:u w:val="single"/>
        </w:rPr>
        <w:t>to fill the Application Form</w:t>
      </w:r>
    </w:p>
    <w:p w14:paraId="245EBE44" w14:textId="77777777" w:rsidR="000F5341" w:rsidRDefault="000F5341" w:rsidP="0000142C"/>
    <w:p w14:paraId="6BB31FFB" w14:textId="77777777" w:rsidR="00E83995" w:rsidRDefault="00E83995" w:rsidP="0000142C">
      <w:pPr>
        <w:pStyle w:val="ListParagraph"/>
        <w:numPr>
          <w:ilvl w:val="0"/>
          <w:numId w:val="10"/>
        </w:numPr>
      </w:pPr>
      <w:r>
        <w:t xml:space="preserve">On receiving the </w:t>
      </w:r>
      <w:r w:rsidRPr="00B54656">
        <w:t>interview call letter</w:t>
      </w:r>
      <w:r>
        <w:t xml:space="preserve"> on your registered e-mail ID, please click on the following link:</w:t>
      </w:r>
    </w:p>
    <w:p w14:paraId="740591FE" w14:textId="77777777" w:rsidR="00606C96" w:rsidRDefault="00606C96" w:rsidP="0000142C">
      <w:pPr>
        <w:pStyle w:val="ListParagraph"/>
      </w:pPr>
    </w:p>
    <w:p w14:paraId="5DB3DABF" w14:textId="344F5E50" w:rsidR="00606C96" w:rsidRDefault="008F352D" w:rsidP="0000142C">
      <w:pPr>
        <w:pStyle w:val="ListParagraph"/>
        <w:rPr>
          <w:color w:val="8064A2" w:themeColor="accent4"/>
        </w:rPr>
      </w:pPr>
      <w:hyperlink r:id="rId9" w:history="1">
        <w:r w:rsidR="00606C96" w:rsidRPr="00606C96">
          <w:rPr>
            <w:rStyle w:val="Hyperlink"/>
          </w:rPr>
          <w:t>http://www.infosys.com/careers/job-opportunities/</w:t>
        </w:r>
      </w:hyperlink>
    </w:p>
    <w:p w14:paraId="63E1E406" w14:textId="77777777" w:rsidR="00606C96" w:rsidRDefault="00606C96" w:rsidP="0000142C">
      <w:pPr>
        <w:pStyle w:val="ListParagraph"/>
        <w:rPr>
          <w:color w:val="8064A2" w:themeColor="accent4"/>
        </w:rPr>
      </w:pPr>
    </w:p>
    <w:p w14:paraId="50D9B594" w14:textId="40F50776" w:rsidR="00606C96" w:rsidRDefault="00606C96" w:rsidP="0000142C">
      <w:pPr>
        <w:pStyle w:val="ListParagraph"/>
        <w:numPr>
          <w:ilvl w:val="0"/>
          <w:numId w:val="10"/>
        </w:numPr>
      </w:pPr>
      <w:r>
        <w:t>P</w:t>
      </w:r>
      <w:r w:rsidRPr="00606C96">
        <w:t>lease click on the ‘Login’ tab under the Experienced Professionals section for Job openings in India (kindly refer to the screen shot below)</w:t>
      </w:r>
    </w:p>
    <w:p w14:paraId="7F749616" w14:textId="77777777" w:rsidR="00EC04F7" w:rsidRPr="00606C96" w:rsidRDefault="00EC04F7" w:rsidP="0000142C">
      <w:pPr>
        <w:pStyle w:val="ListParagraph"/>
      </w:pPr>
    </w:p>
    <w:p w14:paraId="74601FAE" w14:textId="470B6C5B" w:rsidR="00606C96" w:rsidRDefault="00606C96" w:rsidP="0000142C">
      <w:pPr>
        <w:pStyle w:val="ListParagraph"/>
      </w:pPr>
      <w:r w:rsidRPr="00B8393B">
        <w:rPr>
          <w:noProof/>
        </w:rPr>
        <w:drawing>
          <wp:inline distT="0" distB="0" distL="0" distR="0" wp14:anchorId="1C48B527" wp14:editId="2C5A67B2">
            <wp:extent cx="5943600" cy="5780264"/>
            <wp:effectExtent l="0" t="0" r="0" b="0"/>
            <wp:docPr id="9" name="Picture 9" descr="C:\Users\vidhushi_rana\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dhushi_rana\Pictures\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780264"/>
                    </a:xfrm>
                    <a:prstGeom prst="rect">
                      <a:avLst/>
                    </a:prstGeom>
                    <a:noFill/>
                    <a:ln>
                      <a:noFill/>
                    </a:ln>
                  </pic:spPr>
                </pic:pic>
              </a:graphicData>
            </a:graphic>
          </wp:inline>
        </w:drawing>
      </w:r>
    </w:p>
    <w:p w14:paraId="1DF96356" w14:textId="0299477B" w:rsidR="000E73D6" w:rsidRDefault="000E73D6" w:rsidP="0000142C">
      <w:pPr>
        <w:pStyle w:val="ListParagraph"/>
      </w:pPr>
    </w:p>
    <w:p w14:paraId="03649E35" w14:textId="77777777" w:rsidR="000E73D6" w:rsidRDefault="000E73D6" w:rsidP="0000142C">
      <w:pPr>
        <w:pStyle w:val="ListParagraph"/>
      </w:pPr>
    </w:p>
    <w:p w14:paraId="515ACAE7" w14:textId="77777777" w:rsidR="00EC04F7" w:rsidRDefault="00EC04F7" w:rsidP="0000142C">
      <w:pPr>
        <w:pStyle w:val="ListParagraph"/>
      </w:pPr>
    </w:p>
    <w:p w14:paraId="2326D8EF" w14:textId="77777777" w:rsidR="00EC04F7" w:rsidRDefault="00EC04F7" w:rsidP="0000142C">
      <w:pPr>
        <w:pStyle w:val="ListParagraph"/>
      </w:pPr>
    </w:p>
    <w:p w14:paraId="245D1A93" w14:textId="77777777" w:rsidR="00EC04F7" w:rsidRDefault="00EC04F7" w:rsidP="0000142C">
      <w:pPr>
        <w:pStyle w:val="ListParagraph"/>
      </w:pPr>
    </w:p>
    <w:p w14:paraId="22D13366" w14:textId="77777777" w:rsidR="00EC04F7" w:rsidRDefault="00EC04F7" w:rsidP="0000142C">
      <w:pPr>
        <w:pStyle w:val="ListParagraph"/>
      </w:pPr>
    </w:p>
    <w:p w14:paraId="4EAD9A28" w14:textId="77777777" w:rsidR="00EC04F7" w:rsidRDefault="00EC04F7" w:rsidP="0000142C">
      <w:pPr>
        <w:pStyle w:val="ListParagraph"/>
      </w:pPr>
    </w:p>
    <w:p w14:paraId="46160110" w14:textId="1E0890C6" w:rsidR="000E73D6" w:rsidRDefault="00EA050E" w:rsidP="0000142C">
      <w:pPr>
        <w:pStyle w:val="ListParagraph"/>
        <w:numPr>
          <w:ilvl w:val="0"/>
          <w:numId w:val="10"/>
        </w:numPr>
      </w:pPr>
      <w:r>
        <w:t>Login pop-up</w:t>
      </w:r>
      <w:r w:rsidR="000E73D6">
        <w:t xml:space="preserve"> will open</w:t>
      </w:r>
      <w:r w:rsidR="002511A5">
        <w:t>,</w:t>
      </w:r>
      <w:r w:rsidR="000E73D6">
        <w:t xml:space="preserve"> </w:t>
      </w:r>
      <w:r>
        <w:t>p</w:t>
      </w:r>
      <w:r w:rsidR="00A54764">
        <w:t>rompting</w:t>
      </w:r>
      <w:r w:rsidR="002511A5">
        <w:t xml:space="preserve"> you</w:t>
      </w:r>
      <w:r>
        <w:t xml:space="preserve"> </w:t>
      </w:r>
      <w:r w:rsidR="00A54764">
        <w:t>to enter the</w:t>
      </w:r>
      <w:r w:rsidR="000E73D6">
        <w:t xml:space="preserve"> </w:t>
      </w:r>
      <w:r>
        <w:t>email</w:t>
      </w:r>
      <w:r w:rsidR="000E73D6">
        <w:t xml:space="preserve"> id and password.</w:t>
      </w:r>
      <w:r w:rsidR="00587F88">
        <w:t xml:space="preserve"> Please login with your registered email ID and the password which was shared with you in a mail from </w:t>
      </w:r>
      <w:hyperlink r:id="rId11" w:tgtFrame="_blank" w:history="1">
        <w:r w:rsidR="00587F88">
          <w:rPr>
            <w:rStyle w:val="Hyperlink"/>
          </w:rPr>
          <w:t>TALENTACQUISITION@infosys.com</w:t>
        </w:r>
      </w:hyperlink>
      <w:r w:rsidR="00587F88">
        <w:t>.</w:t>
      </w:r>
    </w:p>
    <w:p w14:paraId="36AEB9B6" w14:textId="22C21B41" w:rsidR="00EC04F7" w:rsidRDefault="002511A5" w:rsidP="0000142C">
      <w:pPr>
        <w:pStyle w:val="ListParagraph"/>
      </w:pPr>
      <w:r w:rsidRPr="002511A5">
        <w:t>In case you do not recollect your password or face trouble logging in, please click on the</w:t>
      </w:r>
      <w:r>
        <w:t xml:space="preserve"> ‘Forgot Password’</w:t>
      </w:r>
      <w:r w:rsidRPr="002511A5">
        <w:t xml:space="preserve"> link as shown below to reset your password. The new password w</w:t>
      </w:r>
      <w:r>
        <w:t>ill be mailed to you within a couple of hours</w:t>
      </w:r>
      <w:r w:rsidRPr="002511A5">
        <w:t xml:space="preserve">. Kindly check your spam mailbox as well since there is a possibility of the mail going to spam.   </w:t>
      </w:r>
    </w:p>
    <w:p w14:paraId="5533AA4A" w14:textId="07F11A63" w:rsidR="000E73D6" w:rsidRDefault="002511A5" w:rsidP="0000142C">
      <w:pPr>
        <w:ind w:firstLine="720"/>
      </w:pPr>
      <w:ins w:id="0" w:author="Pallavee Kumar" w:date="2014-12-08T15:51:00Z">
        <w:r>
          <w:rPr>
            <w:noProof/>
          </w:rPr>
          <mc:AlternateContent>
            <mc:Choice Requires="wps">
              <w:drawing>
                <wp:anchor distT="0" distB="0" distL="114300" distR="114300" simplePos="0" relativeHeight="251657216" behindDoc="0" locked="0" layoutInCell="1" allowOverlap="1" wp14:anchorId="478E0ABA" wp14:editId="473A85CA">
                  <wp:simplePos x="0" y="0"/>
                  <wp:positionH relativeFrom="column">
                    <wp:posOffset>647700</wp:posOffset>
                  </wp:positionH>
                  <wp:positionV relativeFrom="paragraph">
                    <wp:posOffset>3085465</wp:posOffset>
                  </wp:positionV>
                  <wp:extent cx="1400175" cy="4095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400175" cy="40957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023B75F" id="Rectangle 3" o:spid="_x0000_s1026" style="position:absolute;margin-left:51pt;margin-top:242.95pt;width:110.25pt;height:3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" filled="f" strokecolor="#00b050" strokeweight="2pt"/>
              </w:pict>
            </mc:Fallback>
          </mc:AlternateContent>
        </w:r>
      </w:ins>
      <w:r w:rsidR="000E73D6">
        <w:rPr>
          <w:noProof/>
        </w:rPr>
        <w:drawing>
          <wp:inline distT="0" distB="0" distL="0" distR="0" wp14:anchorId="7626C3CE" wp14:editId="5444B881">
            <wp:extent cx="5943600" cy="41422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42232"/>
                    </a:xfrm>
                    <a:prstGeom prst="rect">
                      <a:avLst/>
                    </a:prstGeom>
                    <a:noFill/>
                    <a:ln>
                      <a:noFill/>
                    </a:ln>
                  </pic:spPr>
                </pic:pic>
              </a:graphicData>
            </a:graphic>
          </wp:inline>
        </w:drawing>
      </w:r>
    </w:p>
    <w:p w14:paraId="68174E5C" w14:textId="77777777" w:rsidR="00EC04F7" w:rsidRDefault="00EC04F7" w:rsidP="0000142C"/>
    <w:p w14:paraId="1372B41E" w14:textId="77777777" w:rsidR="00587F88" w:rsidRDefault="00587F88" w:rsidP="0000142C">
      <w:pPr>
        <w:pStyle w:val="ListParagraph"/>
      </w:pPr>
    </w:p>
    <w:p w14:paraId="6126180E" w14:textId="77777777" w:rsidR="00EC04F7" w:rsidRDefault="00EC04F7" w:rsidP="0000142C">
      <w:pPr>
        <w:pStyle w:val="ListParagraph"/>
      </w:pPr>
    </w:p>
    <w:p w14:paraId="565E16E6" w14:textId="4D94F570" w:rsidR="00B34DDC" w:rsidRDefault="007F4A8E" w:rsidP="0000142C">
      <w:pPr>
        <w:pStyle w:val="ListParagraph"/>
        <w:numPr>
          <w:ilvl w:val="0"/>
          <w:numId w:val="10"/>
        </w:numPr>
      </w:pPr>
      <w:r>
        <w:t>Upon logging in</w:t>
      </w:r>
      <w:r w:rsidR="00EA050E">
        <w:t xml:space="preserve">, </w:t>
      </w:r>
      <w:r>
        <w:t xml:space="preserve">you will be directed to your account in the careers site. </w:t>
      </w:r>
      <w:r w:rsidR="00EA050E">
        <w:t xml:space="preserve"> The</w:t>
      </w:r>
      <w:r w:rsidR="000E73D6">
        <w:t xml:space="preserve"> status</w:t>
      </w:r>
      <w:r w:rsidR="00EA050E">
        <w:t xml:space="preserve"> and percentage completion</w:t>
      </w:r>
      <w:r w:rsidR="000E73D6">
        <w:t xml:space="preserve"> of </w:t>
      </w:r>
      <w:r>
        <w:t xml:space="preserve">the </w:t>
      </w:r>
      <w:r w:rsidR="000E73D6">
        <w:t>application form</w:t>
      </w:r>
      <w:r w:rsidR="00EA050E">
        <w:t xml:space="preserve"> will be displayed</w:t>
      </w:r>
      <w:r w:rsidR="000E73D6">
        <w:t xml:space="preserve"> in </w:t>
      </w:r>
      <w:r>
        <w:t xml:space="preserve">the </w:t>
      </w:r>
      <w:r w:rsidR="000E73D6">
        <w:t xml:space="preserve">Application </w:t>
      </w:r>
      <w:r w:rsidR="00CF6C9D">
        <w:t>F</w:t>
      </w:r>
      <w:r w:rsidR="000E73D6">
        <w:t xml:space="preserve">orm widget. </w:t>
      </w:r>
      <w:r>
        <w:t xml:space="preserve">Please </w:t>
      </w:r>
      <w:ins w:id="1" w:author="Pallavee Kumar" w:date="2014-12-08T16:12:00Z">
        <w:r>
          <w:t>c</w:t>
        </w:r>
      </w:ins>
      <w:r w:rsidR="00EA050E">
        <w:t>lick on ‘Complete’ button t</w:t>
      </w:r>
      <w:r w:rsidR="00B34DDC">
        <w:t xml:space="preserve">o </w:t>
      </w:r>
      <w:r>
        <w:t xml:space="preserve">fill </w:t>
      </w:r>
      <w:r w:rsidR="00B34DDC">
        <w:t>the application form.</w:t>
      </w:r>
    </w:p>
    <w:p w14:paraId="5FAA1F18" w14:textId="77777777" w:rsidR="000E73D6" w:rsidRDefault="00EA050E" w:rsidP="0000142C">
      <w:pPr>
        <w:ind w:left="360"/>
      </w:pPr>
      <w:r>
        <w:rPr>
          <w:noProof/>
        </w:rPr>
        <w:lastRenderedPageBreak/>
        <w:drawing>
          <wp:inline distT="0" distB="0" distL="0" distR="0" wp14:anchorId="5AF780F7" wp14:editId="6B6715D6">
            <wp:extent cx="5943600" cy="3310128"/>
            <wp:effectExtent l="19050" t="19050" r="1905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10128"/>
                    </a:xfrm>
                    <a:prstGeom prst="rect">
                      <a:avLst/>
                    </a:prstGeom>
                    <a:noFill/>
                    <a:ln>
                      <a:solidFill>
                        <a:schemeClr val="tx1"/>
                      </a:solidFill>
                    </a:ln>
                  </pic:spPr>
                </pic:pic>
              </a:graphicData>
            </a:graphic>
          </wp:inline>
        </w:drawing>
      </w:r>
    </w:p>
    <w:p w14:paraId="0D75BBDD" w14:textId="77777777" w:rsidR="00EC04F7" w:rsidRDefault="00EC04F7" w:rsidP="0000142C">
      <w:pPr>
        <w:ind w:left="360"/>
      </w:pPr>
    </w:p>
    <w:p w14:paraId="78B4BA8A" w14:textId="77777777" w:rsidR="00EC04F7" w:rsidRDefault="00EC04F7" w:rsidP="0000142C">
      <w:pPr>
        <w:ind w:left="360"/>
      </w:pPr>
    </w:p>
    <w:p w14:paraId="1C77C7C5" w14:textId="3AF45792" w:rsidR="000E73D6" w:rsidRDefault="00EA050E" w:rsidP="0000142C">
      <w:pPr>
        <w:pStyle w:val="ListParagraph"/>
        <w:numPr>
          <w:ilvl w:val="0"/>
          <w:numId w:val="10"/>
        </w:numPr>
      </w:pPr>
      <w:r>
        <w:t>On click</w:t>
      </w:r>
      <w:r w:rsidR="00CF6C9D">
        <w:t>ing the</w:t>
      </w:r>
      <w:r>
        <w:t xml:space="preserve"> ‘Complete’ button, </w:t>
      </w:r>
      <w:r w:rsidR="00CF6C9D">
        <w:t xml:space="preserve">you </w:t>
      </w:r>
      <w:r>
        <w:t xml:space="preserve">will be redirected </w:t>
      </w:r>
      <w:r w:rsidR="000E73D6">
        <w:t xml:space="preserve">to </w:t>
      </w:r>
      <w:r w:rsidR="00CF6C9D">
        <w:t xml:space="preserve">the application form </w:t>
      </w:r>
      <w:r w:rsidR="000E73D6">
        <w:t xml:space="preserve">where </w:t>
      </w:r>
      <w:r w:rsidR="00CF6C9D">
        <w:t xml:space="preserve">you will need to </w:t>
      </w:r>
      <w:r w:rsidR="000E73D6">
        <w:t xml:space="preserve">fill in all the mandatory fields. The details provided </w:t>
      </w:r>
      <w:r>
        <w:t xml:space="preserve">while applying for </w:t>
      </w:r>
      <w:proofErr w:type="gramStart"/>
      <w:r>
        <w:t xml:space="preserve">the </w:t>
      </w:r>
      <w:r w:rsidR="00CF6C9D">
        <w:t xml:space="preserve"> job</w:t>
      </w:r>
      <w:proofErr w:type="gramEnd"/>
      <w:r>
        <w:t xml:space="preserve"> will be pre-</w:t>
      </w:r>
      <w:r w:rsidR="000E73D6">
        <w:t xml:space="preserve">filled and </w:t>
      </w:r>
      <w:r>
        <w:t>displayed</w:t>
      </w:r>
      <w:r w:rsidR="000E73D6">
        <w:t xml:space="preserve"> here.</w:t>
      </w:r>
    </w:p>
    <w:p w14:paraId="3A378132" w14:textId="77777777" w:rsidR="003045D0" w:rsidRDefault="003045D0" w:rsidP="0000142C">
      <w:pPr>
        <w:pStyle w:val="ListParagraph"/>
      </w:pPr>
    </w:p>
    <w:p w14:paraId="7E643094" w14:textId="77777777" w:rsidR="003045D0" w:rsidRDefault="003045D0" w:rsidP="0000142C">
      <w:pPr>
        <w:ind w:firstLine="360"/>
      </w:pPr>
      <w:r>
        <w:rPr>
          <w:noProof/>
        </w:rPr>
        <w:drawing>
          <wp:inline distT="0" distB="0" distL="0" distR="0" wp14:anchorId="0D5C681D" wp14:editId="6CBD9EF0">
            <wp:extent cx="5943600" cy="3099816"/>
            <wp:effectExtent l="19050" t="19050" r="1905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99816"/>
                    </a:xfrm>
                    <a:prstGeom prst="rect">
                      <a:avLst/>
                    </a:prstGeom>
                    <a:ln>
                      <a:solidFill>
                        <a:schemeClr val="accent1"/>
                      </a:solidFill>
                    </a:ln>
                  </pic:spPr>
                </pic:pic>
              </a:graphicData>
            </a:graphic>
          </wp:inline>
        </w:drawing>
      </w:r>
    </w:p>
    <w:p w14:paraId="64A8A0AA" w14:textId="77777777" w:rsidR="003045D0" w:rsidRDefault="003045D0" w:rsidP="0000142C">
      <w:pPr>
        <w:pStyle w:val="ListParagraph"/>
      </w:pPr>
    </w:p>
    <w:p w14:paraId="34288030" w14:textId="77777777" w:rsidR="00F0155F" w:rsidRDefault="00F0155F" w:rsidP="0000142C">
      <w:pPr>
        <w:pStyle w:val="ListParagraph"/>
      </w:pPr>
      <w:r>
        <w:t>Please complete all the sections of the application form – do keep your mark-sheets, experience certificates and a soft copy of the passport size photograph handy while filling the application form. Kindly fill up all the details accurately in accordance with your supporting documents.</w:t>
      </w:r>
    </w:p>
    <w:p w14:paraId="10CA7088" w14:textId="77777777" w:rsidR="00F0155F" w:rsidRDefault="00F0155F" w:rsidP="0000142C">
      <w:pPr>
        <w:pStyle w:val="ListParagraph"/>
      </w:pPr>
    </w:p>
    <w:p w14:paraId="6824F904" w14:textId="76D2D9C1" w:rsidR="00B34DDC" w:rsidRDefault="00F0155F" w:rsidP="0000142C">
      <w:pPr>
        <w:pStyle w:val="ListParagraph"/>
      </w:pPr>
      <w:r>
        <w:t>Each section of the Application Form is explained below:</w:t>
      </w:r>
    </w:p>
    <w:p w14:paraId="11F8C2D1" w14:textId="77777777" w:rsidR="00587F88" w:rsidRPr="00587F88" w:rsidRDefault="00587F88" w:rsidP="0000142C">
      <w:pPr>
        <w:pStyle w:val="ListParagraph"/>
      </w:pPr>
    </w:p>
    <w:p w14:paraId="6D7208E2" w14:textId="77777777" w:rsidR="00B34DDC" w:rsidRDefault="00B34DDC" w:rsidP="0000142C">
      <w:pPr>
        <w:pStyle w:val="ListParagraph"/>
        <w:rPr>
          <w:b/>
        </w:rPr>
      </w:pPr>
    </w:p>
    <w:p w14:paraId="49CD3DEE" w14:textId="39B50EEE" w:rsidR="000E73D6" w:rsidRPr="00CF6C9D" w:rsidRDefault="00C4707C" w:rsidP="008F352D">
      <w:pPr>
        <w:pStyle w:val="ListParagraph"/>
        <w:numPr>
          <w:ilvl w:val="0"/>
          <w:numId w:val="10"/>
        </w:numPr>
      </w:pPr>
      <w:r w:rsidRPr="00B34DDC">
        <w:rPr>
          <w:b/>
        </w:rPr>
        <w:t>Personal Information</w:t>
      </w:r>
      <w:ins w:id="2" w:author="Pallavee Kumar" w:date="2014-12-08T16:40:00Z">
        <w:r w:rsidR="00517B6E">
          <w:rPr>
            <w:b/>
          </w:rPr>
          <w:t xml:space="preserve"> - </w:t>
        </w:r>
      </w:ins>
      <w:r w:rsidR="000E73D6" w:rsidRPr="008F352D">
        <w:t>This section will capture following details</w:t>
      </w:r>
      <w:ins w:id="3" w:author="Pallavee Kumar" w:date="2014-12-08T16:17:00Z">
        <w:r w:rsidR="00CF6C9D">
          <w:t>:</w:t>
        </w:r>
      </w:ins>
    </w:p>
    <w:p w14:paraId="024F02BF" w14:textId="05C3D833" w:rsidR="00517B6E" w:rsidRDefault="00517B6E" w:rsidP="008F352D">
      <w:pPr>
        <w:pStyle w:val="ListParagraph"/>
        <w:numPr>
          <w:ilvl w:val="0"/>
          <w:numId w:val="14"/>
        </w:numPr>
        <w:rPr>
          <w:b/>
        </w:rPr>
      </w:pPr>
      <w:r>
        <w:rPr>
          <w:b/>
        </w:rPr>
        <w:t xml:space="preserve">Upload Photograph </w:t>
      </w:r>
      <w:r w:rsidRPr="008F352D">
        <w:t>– here you will need to upload your photograph.</w:t>
      </w:r>
    </w:p>
    <w:p w14:paraId="56EC9C59" w14:textId="77777777" w:rsidR="00517B6E" w:rsidRDefault="00517B6E" w:rsidP="008F352D">
      <w:pPr>
        <w:pStyle w:val="ListParagraph"/>
      </w:pPr>
    </w:p>
    <w:p w14:paraId="5B4436A7" w14:textId="116ABA22" w:rsidR="003045D0" w:rsidRDefault="00517B6E" w:rsidP="008F352D">
      <w:pPr>
        <w:pStyle w:val="ListParagraph"/>
        <w:ind w:left="1440"/>
        <w:rPr>
          <w:b/>
        </w:rPr>
      </w:pPr>
      <w:r>
        <w:rPr>
          <w:noProof/>
        </w:rPr>
        <w:drawing>
          <wp:inline distT="0" distB="0" distL="0" distR="0" wp14:anchorId="5F3DEBF7" wp14:editId="6592596A">
            <wp:extent cx="4562856" cy="1019132"/>
            <wp:effectExtent l="19050" t="19050" r="95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2856" cy="1019132"/>
                    </a:xfrm>
                    <a:prstGeom prst="rect">
                      <a:avLst/>
                    </a:prstGeom>
                    <a:ln>
                      <a:solidFill>
                        <a:schemeClr val="accent1"/>
                      </a:solidFill>
                    </a:ln>
                  </pic:spPr>
                </pic:pic>
              </a:graphicData>
            </a:graphic>
          </wp:inline>
        </w:drawing>
      </w:r>
      <w:r w:rsidR="00A47CFF">
        <w:rPr>
          <w:b/>
        </w:rPr>
        <w:t xml:space="preserve">    </w:t>
      </w:r>
    </w:p>
    <w:p w14:paraId="62F1839A" w14:textId="77777777" w:rsidR="00F0155F" w:rsidRDefault="00F0155F" w:rsidP="0000142C">
      <w:pPr>
        <w:pStyle w:val="ListParagraph"/>
        <w:ind w:left="2160"/>
        <w:rPr>
          <w:b/>
        </w:rPr>
      </w:pPr>
    </w:p>
    <w:p w14:paraId="66528A1A" w14:textId="298C36A8" w:rsidR="003045D0" w:rsidRDefault="00F0155F" w:rsidP="008F352D">
      <w:pPr>
        <w:pStyle w:val="ListParagraph"/>
        <w:ind w:left="1440"/>
      </w:pPr>
      <w:r w:rsidRPr="00F0155F">
        <w:t>On click</w:t>
      </w:r>
      <w:r w:rsidR="00176981">
        <w:t>ing the</w:t>
      </w:r>
      <w:r w:rsidR="003045D0" w:rsidRPr="003045D0">
        <w:t xml:space="preserve"> </w:t>
      </w:r>
      <w:ins w:id="4" w:author="Pallavee Kumar" w:date="2014-12-08T16:30:00Z">
        <w:r w:rsidR="00176981">
          <w:rPr>
            <w:b/>
          </w:rPr>
          <w:t>‘</w:t>
        </w:r>
      </w:ins>
      <w:r>
        <w:rPr>
          <w:b/>
        </w:rPr>
        <w:t xml:space="preserve">Upload </w:t>
      </w:r>
      <w:r w:rsidRPr="004A207F">
        <w:rPr>
          <w:b/>
        </w:rPr>
        <w:t>Photo</w:t>
      </w:r>
      <w:ins w:id="5" w:author="Pallavee Kumar" w:date="2014-12-08T16:30:00Z">
        <w:r w:rsidR="00176981">
          <w:rPr>
            <w:b/>
          </w:rPr>
          <w:t>’</w:t>
        </w:r>
      </w:ins>
      <w:r w:rsidR="00176981">
        <w:rPr>
          <w:b/>
        </w:rPr>
        <w:t xml:space="preserve"> tab,</w:t>
      </w:r>
      <w:r w:rsidRPr="004A207F">
        <w:rPr>
          <w:b/>
        </w:rPr>
        <w:t xml:space="preserve"> </w:t>
      </w:r>
      <w:r w:rsidR="003045D0" w:rsidRPr="004A207F">
        <w:t>below pop up</w:t>
      </w:r>
      <w:r w:rsidRPr="004A207F">
        <w:t xml:space="preserve"> will open</w:t>
      </w:r>
      <w:ins w:id="6" w:author="Pallavee Kumar" w:date="2014-12-08T16:30:00Z">
        <w:r w:rsidR="00176981">
          <w:t>,</w:t>
        </w:r>
      </w:ins>
      <w:r w:rsidR="003045D0" w:rsidRPr="004A207F">
        <w:t xml:space="preserve"> asking </w:t>
      </w:r>
      <w:r w:rsidR="00176981">
        <w:t xml:space="preserve">you to choose the file. </w:t>
      </w:r>
      <w:ins w:id="7" w:author="Pallavee Kumar" w:date="2014-12-08T16:31:00Z">
        <w:r w:rsidR="00176981">
          <w:t>O</w:t>
        </w:r>
      </w:ins>
      <w:r w:rsidRPr="004A207F">
        <w:t xml:space="preserve">nly one photograph </w:t>
      </w:r>
      <w:r w:rsidR="00176981">
        <w:t xml:space="preserve">can be uploaded </w:t>
      </w:r>
      <w:r w:rsidR="003045D0" w:rsidRPr="004A207F">
        <w:t>at a time.</w:t>
      </w:r>
    </w:p>
    <w:p w14:paraId="29B95269" w14:textId="06A95549" w:rsidR="004B7536" w:rsidRDefault="00517B6E" w:rsidP="0000142C">
      <w:pPr>
        <w:pStyle w:val="ListParagraph"/>
        <w:ind w:left="2160"/>
      </w:pPr>
      <w:r>
        <w:rPr>
          <w:noProof/>
        </w:rPr>
        <w:drawing>
          <wp:anchor distT="0" distB="0" distL="114300" distR="114300" simplePos="0" relativeHeight="251658240" behindDoc="0" locked="0" layoutInCell="1" allowOverlap="1" wp14:anchorId="580BBBDC" wp14:editId="08D0A7B3">
            <wp:simplePos x="0" y="0"/>
            <wp:positionH relativeFrom="column">
              <wp:posOffset>933450</wp:posOffset>
            </wp:positionH>
            <wp:positionV relativeFrom="paragraph">
              <wp:posOffset>156210</wp:posOffset>
            </wp:positionV>
            <wp:extent cx="4562475" cy="2242820"/>
            <wp:effectExtent l="95250" t="76200" r="104775" b="1193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8525" t="14253" r="29487" b="29590"/>
                    <a:stretch/>
                  </pic:blipFill>
                  <pic:spPr bwMode="auto">
                    <a:xfrm>
                      <a:off x="0" y="0"/>
                      <a:ext cx="4562475" cy="2242820"/>
                    </a:xfrm>
                    <a:prstGeom prst="rect">
                      <a:avLst/>
                    </a:prstGeom>
                    <a:solidFill>
                      <a:srgbClr val="FFFFFF">
                        <a:shade val="85000"/>
                      </a:srgbClr>
                    </a:solidFill>
                    <a:ln w="9525"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459B4AB4" w14:textId="32640F10" w:rsidR="004B7536" w:rsidRDefault="004B7536" w:rsidP="008F352D">
      <w:pPr>
        <w:pStyle w:val="ListParagraph"/>
        <w:ind w:left="0"/>
      </w:pPr>
    </w:p>
    <w:p w14:paraId="718DBCF2" w14:textId="74C744CE" w:rsidR="004B7536" w:rsidRDefault="004B7536" w:rsidP="0000142C">
      <w:pPr>
        <w:pStyle w:val="ListParagraph"/>
        <w:ind w:left="2160"/>
      </w:pPr>
    </w:p>
    <w:p w14:paraId="65967CC8" w14:textId="77777777" w:rsidR="004B7536" w:rsidRDefault="004B7536" w:rsidP="0000142C">
      <w:pPr>
        <w:pStyle w:val="ListParagraph"/>
        <w:ind w:left="2160"/>
      </w:pPr>
    </w:p>
    <w:p w14:paraId="593E0203" w14:textId="77777777" w:rsidR="004B7536" w:rsidRDefault="004B7536" w:rsidP="0000142C">
      <w:pPr>
        <w:pStyle w:val="ListParagraph"/>
        <w:ind w:left="2160"/>
      </w:pPr>
    </w:p>
    <w:p w14:paraId="3AE00282" w14:textId="77777777" w:rsidR="004B7536" w:rsidRDefault="004B7536" w:rsidP="0000142C">
      <w:pPr>
        <w:pStyle w:val="ListParagraph"/>
        <w:ind w:left="2160"/>
      </w:pPr>
    </w:p>
    <w:p w14:paraId="3ECD11C3" w14:textId="77777777" w:rsidR="004B7536" w:rsidRDefault="004B7536" w:rsidP="0000142C">
      <w:pPr>
        <w:pStyle w:val="ListParagraph"/>
        <w:ind w:left="2160"/>
      </w:pPr>
    </w:p>
    <w:p w14:paraId="5C2F4C31" w14:textId="77777777" w:rsidR="004B7536" w:rsidRDefault="004B7536" w:rsidP="0000142C">
      <w:pPr>
        <w:pStyle w:val="ListParagraph"/>
        <w:ind w:left="2160"/>
      </w:pPr>
    </w:p>
    <w:p w14:paraId="155C19ED" w14:textId="77777777" w:rsidR="003045D0" w:rsidRDefault="003045D0" w:rsidP="0000142C"/>
    <w:p w14:paraId="4F0C2CE3" w14:textId="77777777" w:rsidR="00C820C9" w:rsidRPr="001A0A7A" w:rsidRDefault="00C820C9" w:rsidP="0000142C">
      <w:pPr>
        <w:rPr>
          <w:b/>
        </w:rPr>
      </w:pPr>
    </w:p>
    <w:p w14:paraId="51E12B36" w14:textId="77777777" w:rsidR="00C820C9" w:rsidRDefault="00C820C9" w:rsidP="0000142C">
      <w:pPr>
        <w:pStyle w:val="ListParagraph"/>
        <w:ind w:left="2160"/>
      </w:pPr>
    </w:p>
    <w:p w14:paraId="095B50FF" w14:textId="675BF01C" w:rsidR="003045D0" w:rsidRPr="003045D0" w:rsidRDefault="003045D0">
      <w:pPr>
        <w:pStyle w:val="ListParagraph"/>
        <w:ind w:left="1440"/>
        <w:pPrChange w:id="8" w:author="Pallavee Kumar" w:date="2014-12-08T16:43:00Z">
          <w:pPr>
            <w:pStyle w:val="ListParagraph"/>
            <w:ind w:left="2160"/>
          </w:pPr>
        </w:pPrChange>
      </w:pPr>
      <w:r w:rsidRPr="003045D0">
        <w:t xml:space="preserve">Once </w:t>
      </w:r>
      <w:r w:rsidR="00C820C9">
        <w:t xml:space="preserve">saved and </w:t>
      </w:r>
      <w:r w:rsidRPr="003045D0">
        <w:t>uploaded</w:t>
      </w:r>
      <w:r w:rsidR="00F0155F">
        <w:t xml:space="preserve">, </w:t>
      </w:r>
      <w:r w:rsidR="00176981">
        <w:t xml:space="preserve">the photograph </w:t>
      </w:r>
      <w:r w:rsidRPr="003045D0">
        <w:t xml:space="preserve">will start reflecting </w:t>
      </w:r>
      <w:proofErr w:type="gramStart"/>
      <w:r w:rsidRPr="003045D0">
        <w:t xml:space="preserve">on </w:t>
      </w:r>
      <w:r w:rsidR="00176981">
        <w:t xml:space="preserve"> your</w:t>
      </w:r>
      <w:proofErr w:type="gramEnd"/>
      <w:r w:rsidRPr="003045D0">
        <w:t xml:space="preserve"> profile.</w:t>
      </w:r>
    </w:p>
    <w:p w14:paraId="0F3F0D72" w14:textId="6AF446E6" w:rsidR="003045D0" w:rsidRDefault="0000142C">
      <w:pPr>
        <w:pStyle w:val="ListParagraph"/>
        <w:ind w:left="1440"/>
        <w:jc w:val="both"/>
        <w:rPr>
          <w:b/>
        </w:rPr>
        <w:pPrChange w:id="9" w:author="Pallavee Kumar" w:date="2014-12-08T16:44:00Z">
          <w:pPr>
            <w:pStyle w:val="ListParagraph"/>
            <w:ind w:left="2160"/>
          </w:pPr>
        </w:pPrChange>
      </w:pPr>
      <w:r>
        <w:rPr>
          <w:b/>
        </w:rPr>
        <w:t xml:space="preserve">      </w:t>
      </w:r>
      <w:r w:rsidR="003045D0">
        <w:rPr>
          <w:noProof/>
        </w:rPr>
        <w:drawing>
          <wp:inline distT="0" distB="0" distL="0" distR="0" wp14:anchorId="2A7D6CB4" wp14:editId="60018D71">
            <wp:extent cx="4303395" cy="1023614"/>
            <wp:effectExtent l="19050" t="19050" r="2095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1250" cy="1034997"/>
                    </a:xfrm>
                    <a:prstGeom prst="rect">
                      <a:avLst/>
                    </a:prstGeom>
                    <a:ln>
                      <a:solidFill>
                        <a:schemeClr val="accent1"/>
                      </a:solidFill>
                    </a:ln>
                  </pic:spPr>
                </pic:pic>
              </a:graphicData>
            </a:graphic>
          </wp:inline>
        </w:drawing>
      </w:r>
      <w:bookmarkStart w:id="10" w:name="_GoBack"/>
      <w:bookmarkEnd w:id="10"/>
    </w:p>
    <w:p w14:paraId="6DB88820" w14:textId="77777777" w:rsidR="00EC04F7" w:rsidRDefault="00EC04F7" w:rsidP="0000142C">
      <w:pPr>
        <w:pStyle w:val="ListParagraph"/>
        <w:ind w:left="2160"/>
        <w:rPr>
          <w:b/>
        </w:rPr>
      </w:pPr>
    </w:p>
    <w:p w14:paraId="00F39AD8" w14:textId="1CA1FB3D" w:rsidR="003045D0" w:rsidDel="00517B6E" w:rsidRDefault="003045D0" w:rsidP="0000142C">
      <w:pPr>
        <w:pStyle w:val="ListParagraph"/>
        <w:ind w:left="2160"/>
        <w:rPr>
          <w:del w:id="11" w:author="Pallavee Kumar" w:date="2014-12-08T16:44:00Z"/>
          <w:b/>
        </w:rPr>
      </w:pPr>
    </w:p>
    <w:p w14:paraId="4FB7BC34" w14:textId="0D30274F" w:rsidR="0000142C" w:rsidDel="00517B6E" w:rsidRDefault="0000142C" w:rsidP="0000142C">
      <w:pPr>
        <w:pStyle w:val="ListParagraph"/>
        <w:ind w:left="2160"/>
        <w:rPr>
          <w:del w:id="12" w:author="Pallavee Kumar" w:date="2014-12-08T16:44:00Z"/>
          <w:b/>
        </w:rPr>
      </w:pPr>
    </w:p>
    <w:p w14:paraId="56BBFFCA" w14:textId="369C136D" w:rsidR="0000142C" w:rsidDel="00517B6E" w:rsidRDefault="0000142C" w:rsidP="0000142C">
      <w:pPr>
        <w:pStyle w:val="ListParagraph"/>
        <w:ind w:left="2160"/>
        <w:rPr>
          <w:del w:id="13" w:author="Pallavee Kumar" w:date="2014-12-08T16:44:00Z"/>
          <w:b/>
        </w:rPr>
      </w:pPr>
    </w:p>
    <w:p w14:paraId="0550CD9D" w14:textId="77777777" w:rsidR="0000142C" w:rsidRDefault="0000142C" w:rsidP="0000142C">
      <w:pPr>
        <w:pStyle w:val="ListParagraph"/>
        <w:ind w:left="2160"/>
        <w:rPr>
          <w:b/>
        </w:rPr>
      </w:pPr>
    </w:p>
    <w:p w14:paraId="1C880E70" w14:textId="010C6030" w:rsidR="000E73D6" w:rsidDel="00176981" w:rsidRDefault="000E73D6" w:rsidP="0000142C">
      <w:pPr>
        <w:pStyle w:val="ListParagraph"/>
        <w:numPr>
          <w:ilvl w:val="0"/>
          <w:numId w:val="7"/>
        </w:numPr>
        <w:rPr>
          <w:del w:id="14" w:author="Pallavee Kumar" w:date="2014-12-08T16:40:00Z"/>
          <w:b/>
        </w:rPr>
      </w:pPr>
      <w:r>
        <w:rPr>
          <w:b/>
        </w:rPr>
        <w:t>Basic Details</w:t>
      </w:r>
      <w:ins w:id="15" w:author="Pallavee Kumar" w:date="2014-12-08T16:40:00Z">
        <w:r w:rsidR="00517B6E">
          <w:rPr>
            <w:b/>
          </w:rPr>
          <w:t xml:space="preserve"> - </w:t>
        </w:r>
      </w:ins>
    </w:p>
    <w:p w14:paraId="4AC528D3" w14:textId="30B49C4B" w:rsidR="00A47CFF" w:rsidRDefault="003045D0">
      <w:pPr>
        <w:pStyle w:val="ListParagraph"/>
        <w:numPr>
          <w:ilvl w:val="0"/>
          <w:numId w:val="7"/>
        </w:numPr>
        <w:rPr>
          <w:ins w:id="16" w:author="Pallavee Kumar" w:date="2014-12-08T16:44:00Z"/>
        </w:rPr>
        <w:pPrChange w:id="17" w:author="Pallavee Kumar" w:date="2014-12-08T16:40:00Z">
          <w:pPr>
            <w:pStyle w:val="ListParagraph"/>
            <w:ind w:left="2160"/>
          </w:pPr>
        </w:pPrChange>
      </w:pPr>
      <w:r w:rsidRPr="003045D0">
        <w:t xml:space="preserve">This section will show </w:t>
      </w:r>
      <w:ins w:id="18" w:author="Pallavee Kumar" w:date="2014-12-08T16:32:00Z">
        <w:r w:rsidR="00176981">
          <w:t>your</w:t>
        </w:r>
      </w:ins>
      <w:del w:id="19" w:author="Pallavee Kumar" w:date="2014-12-08T16:32:00Z">
        <w:r w:rsidRPr="003045D0" w:rsidDel="00176981">
          <w:delText>th</w:delText>
        </w:r>
      </w:del>
      <w:del w:id="20" w:author="Pallavee Kumar" w:date="2014-12-08T16:33:00Z">
        <w:r w:rsidRPr="003045D0" w:rsidDel="00176981">
          <w:delText>e</w:delText>
        </w:r>
      </w:del>
      <w:r w:rsidRPr="003045D0">
        <w:t xml:space="preserve"> </w:t>
      </w:r>
      <w:r w:rsidR="0069524F">
        <w:t>basic details</w:t>
      </w:r>
      <w:del w:id="21" w:author="Pallavee Kumar" w:date="2014-12-08T16:46:00Z">
        <w:r w:rsidR="0069524F" w:rsidDel="00517B6E">
          <w:delText xml:space="preserve"> of the </w:delText>
        </w:r>
        <w:r w:rsidR="00D22244" w:rsidDel="00517B6E">
          <w:delText>user</w:delText>
        </w:r>
        <w:r w:rsidR="0069524F" w:rsidDel="00517B6E">
          <w:delText>s</w:delText>
        </w:r>
      </w:del>
      <w:r w:rsidR="0069524F">
        <w:t>.</w:t>
      </w:r>
      <w:r w:rsidRPr="003045D0">
        <w:t xml:space="preserve"> </w:t>
      </w:r>
    </w:p>
    <w:p w14:paraId="2D8B7680" w14:textId="32242DEC" w:rsidR="00517B6E" w:rsidDel="00517B6E" w:rsidRDefault="00517B6E">
      <w:pPr>
        <w:ind w:left="1440"/>
        <w:rPr>
          <w:del w:id="22" w:author="Pallavee Kumar" w:date="2014-12-08T16:45:00Z"/>
        </w:rPr>
        <w:pPrChange w:id="23" w:author="Pallavee Kumar" w:date="2014-12-08T16:46:00Z">
          <w:pPr>
            <w:pStyle w:val="ListParagraph"/>
            <w:ind w:left="2160"/>
          </w:pPr>
        </w:pPrChange>
      </w:pPr>
    </w:p>
    <w:p w14:paraId="360E05AF" w14:textId="3CAE9DD8" w:rsidR="00A47CFF" w:rsidDel="00517B6E" w:rsidRDefault="0000142C">
      <w:pPr>
        <w:ind w:left="1440"/>
        <w:rPr>
          <w:del w:id="24" w:author="Pallavee Kumar" w:date="2014-12-08T16:44:00Z"/>
        </w:rPr>
        <w:pPrChange w:id="25" w:author="Pallavee Kumar" w:date="2014-12-08T16:46:00Z">
          <w:pPr>
            <w:pStyle w:val="ListParagraph"/>
            <w:ind w:left="2160"/>
          </w:pPr>
        </w:pPrChange>
      </w:pPr>
      <w:del w:id="26" w:author="Pallavee Kumar" w:date="2014-12-08T16:44:00Z">
        <w:r w:rsidDel="00517B6E">
          <w:delText xml:space="preserve">     </w:delText>
        </w:r>
      </w:del>
    </w:p>
    <w:p w14:paraId="2A9E9A7C" w14:textId="13415C4A" w:rsidR="003045D0" w:rsidRPr="00517B6E" w:rsidRDefault="00517B6E">
      <w:pPr>
        <w:ind w:left="1440"/>
        <w:rPr>
          <w:b/>
          <w:rPrChange w:id="27" w:author="Pallavee Kumar" w:date="2014-12-08T16:44:00Z">
            <w:rPr/>
          </w:rPrChange>
        </w:rPr>
        <w:pPrChange w:id="28" w:author="Pallavee Kumar" w:date="2014-12-08T16:46:00Z">
          <w:pPr>
            <w:pStyle w:val="ListParagraph"/>
            <w:ind w:left="2160"/>
          </w:pPr>
        </w:pPrChange>
      </w:pPr>
      <w:moveToRangeStart w:id="29" w:author="Pallavee Kumar" w:date="2014-12-08T16:44:00Z" w:name="move405820402"/>
      <w:moveTo w:id="30" w:author="Pallavee Kumar" w:date="2014-12-08T16:44:00Z">
        <w:r>
          <w:rPr>
            <w:noProof/>
          </w:rPr>
          <w:drawing>
            <wp:inline distT="0" distB="0" distL="0" distR="0" wp14:anchorId="05C58401" wp14:editId="0565D32A">
              <wp:extent cx="4638675" cy="1188621"/>
              <wp:effectExtent l="19050" t="19050" r="952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2658" cy="1197329"/>
                      </a:xfrm>
                      <a:prstGeom prst="rect">
                        <a:avLst/>
                      </a:prstGeom>
                      <a:ln>
                        <a:solidFill>
                          <a:schemeClr val="accent1"/>
                        </a:solidFill>
                      </a:ln>
                    </pic:spPr>
                  </pic:pic>
                </a:graphicData>
              </a:graphic>
            </wp:inline>
          </w:drawing>
        </w:r>
      </w:moveTo>
      <w:moveToRangeEnd w:id="29"/>
      <w:r w:rsidR="00A47CFF" w:rsidRPr="00517B6E">
        <w:rPr>
          <w:b/>
          <w:rPrChange w:id="31" w:author="Pallavee Kumar" w:date="2014-12-08T16:44:00Z">
            <w:rPr/>
          </w:rPrChange>
        </w:rPr>
        <w:t xml:space="preserve">   </w:t>
      </w:r>
      <w:moveFromRangeStart w:id="32" w:author="Pallavee Kumar" w:date="2014-12-08T16:44:00Z" w:name="move405820402"/>
      <w:moveFrom w:id="33" w:author="Pallavee Kumar" w:date="2014-12-08T16:44:00Z">
        <w:r w:rsidR="003045D0" w:rsidDel="00517B6E">
          <w:rPr>
            <w:noProof/>
          </w:rPr>
          <w:drawing>
            <wp:inline distT="0" distB="0" distL="0" distR="0" wp14:anchorId="67664686" wp14:editId="07DF1DEA">
              <wp:extent cx="4638675" cy="1188621"/>
              <wp:effectExtent l="19050" t="19050" r="952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2658" cy="1197329"/>
                      </a:xfrm>
                      <a:prstGeom prst="rect">
                        <a:avLst/>
                      </a:prstGeom>
                      <a:ln>
                        <a:solidFill>
                          <a:schemeClr val="accent1"/>
                        </a:solidFill>
                      </a:ln>
                    </pic:spPr>
                  </pic:pic>
                </a:graphicData>
              </a:graphic>
            </wp:inline>
          </w:drawing>
        </w:r>
      </w:moveFrom>
      <w:moveFromRangeEnd w:id="32"/>
    </w:p>
    <w:p w14:paraId="21994414" w14:textId="77777777" w:rsidR="003045D0" w:rsidRDefault="003045D0" w:rsidP="0000142C">
      <w:pPr>
        <w:pStyle w:val="ListParagraph"/>
        <w:ind w:left="2160"/>
        <w:rPr>
          <w:b/>
        </w:rPr>
      </w:pPr>
    </w:p>
    <w:p w14:paraId="4E723886" w14:textId="77777777" w:rsidR="00F84831" w:rsidRDefault="00516854">
      <w:pPr>
        <w:ind w:left="1440"/>
        <w:rPr>
          <w:ins w:id="34" w:author="Vidhushi Rana" w:date="2014-12-10T13:50:00Z"/>
        </w:rPr>
        <w:pPrChange w:id="35" w:author="Pallavee Kumar" w:date="2014-12-08T16:48:00Z">
          <w:pPr>
            <w:pStyle w:val="ListParagraph"/>
            <w:ind w:left="2160"/>
          </w:pPr>
        </w:pPrChange>
      </w:pPr>
      <w:r w:rsidRPr="0069524F">
        <w:t xml:space="preserve">Clicking on “Edit” button will </w:t>
      </w:r>
      <w:r w:rsidR="00F0155F">
        <w:t>display</w:t>
      </w:r>
      <w:r w:rsidRPr="0069524F">
        <w:t xml:space="preserve"> </w:t>
      </w:r>
      <w:del w:id="36" w:author="Pallavee Kumar" w:date="2014-12-08T16:47:00Z">
        <w:r w:rsidRPr="0069524F" w:rsidDel="00517B6E">
          <w:delText xml:space="preserve">up </w:delText>
        </w:r>
      </w:del>
      <w:r w:rsidRPr="0069524F">
        <w:t>the fields in editable mode</w:t>
      </w:r>
      <w:r w:rsidR="0069524F" w:rsidRPr="0069524F">
        <w:t xml:space="preserve">. </w:t>
      </w:r>
      <w:r w:rsidR="00F0155F">
        <w:t xml:space="preserve">If </w:t>
      </w:r>
      <w:ins w:id="37" w:author="Pallavee Kumar" w:date="2014-12-08T16:47:00Z">
        <w:r w:rsidR="00517B6E">
          <w:t xml:space="preserve">you wish to </w:t>
        </w:r>
      </w:ins>
      <w:del w:id="38" w:author="Pallavee Kumar" w:date="2014-12-08T16:48:00Z">
        <w:r w:rsidR="00F0155F" w:rsidDel="00517B6E">
          <w:delText xml:space="preserve">the </w:delText>
        </w:r>
        <w:r w:rsidR="00D22244" w:rsidDel="00517B6E">
          <w:delText>user</w:delText>
        </w:r>
        <w:r w:rsidR="00F0155F" w:rsidDel="00517B6E">
          <w:delText xml:space="preserve"> wishes to </w:delText>
        </w:r>
      </w:del>
      <w:r w:rsidR="00F0155F">
        <w:t xml:space="preserve">add more than one </w:t>
      </w:r>
      <w:r w:rsidR="001C47D2">
        <w:t>skill</w:t>
      </w:r>
      <w:r w:rsidR="00F0155F">
        <w:t xml:space="preserve">, </w:t>
      </w:r>
      <w:del w:id="39" w:author="Pallavee Kumar" w:date="2014-12-08T16:48:00Z">
        <w:r w:rsidR="00F0155F" w:rsidDel="00517B6E">
          <w:delText xml:space="preserve">he/she </w:delText>
        </w:r>
      </w:del>
      <w:ins w:id="40" w:author="Pallavee Kumar" w:date="2014-12-08T16:48:00Z">
        <w:r w:rsidR="00517B6E">
          <w:t xml:space="preserve">you </w:t>
        </w:r>
      </w:ins>
      <w:r w:rsidR="00F0155F">
        <w:t>can click on “+” button.</w:t>
      </w:r>
      <w:ins w:id="41" w:author="Pallavee Kumar" w:date="2014-12-08T16:48:00Z">
        <w:r w:rsidR="00517B6E">
          <w:t xml:space="preserve"> You also have an option to delete the skills added. </w:t>
        </w:r>
      </w:ins>
    </w:p>
    <w:p w14:paraId="0FD577DE" w14:textId="4A4436CD" w:rsidR="00516854" w:rsidDel="00517B6E" w:rsidRDefault="00F84831">
      <w:pPr>
        <w:ind w:left="1440"/>
        <w:rPr>
          <w:del w:id="42" w:author="Pallavee Kumar" w:date="2014-12-08T16:48:00Z"/>
        </w:rPr>
        <w:pPrChange w:id="43" w:author="Pallavee Kumar" w:date="2014-12-08T16:46:00Z">
          <w:pPr>
            <w:pStyle w:val="ListParagraph"/>
            <w:ind w:left="2160"/>
          </w:pPr>
        </w:pPrChange>
      </w:pPr>
      <w:ins w:id="44" w:author="Vidhushi Rana" w:date="2014-12-10T13:50:00Z">
        <w:r w:rsidRPr="00F84831">
          <w:rPr>
            <w:noProof/>
          </w:rPr>
          <w:drawing>
            <wp:inline distT="0" distB="0" distL="0" distR="0" wp14:anchorId="20CFF587" wp14:editId="5716F1BD">
              <wp:extent cx="5086350" cy="4227195"/>
              <wp:effectExtent l="0" t="0" r="0" b="1905"/>
              <wp:docPr id="40" name="Picture 40" descr="C:\Users\vidhushi_rana\Pictures\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dhushi_rana\Pictures\2.jp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6431" cy="4227262"/>
                      </a:xfrm>
                      <a:prstGeom prst="rect">
                        <a:avLst/>
                      </a:prstGeom>
                      <a:noFill/>
                      <a:ln>
                        <a:noFill/>
                      </a:ln>
                    </pic:spPr>
                  </pic:pic>
                </a:graphicData>
              </a:graphic>
            </wp:inline>
          </w:drawing>
        </w:r>
      </w:ins>
      <w:del w:id="45" w:author="Pallavee Kumar" w:date="2014-12-08T16:48:00Z">
        <w:r w:rsidR="00F0155F" w:rsidDel="00517B6E">
          <w:delText xml:space="preserve"> The </w:delText>
        </w:r>
        <w:r w:rsidR="00D22244" w:rsidDel="00517B6E">
          <w:delText>user</w:delText>
        </w:r>
        <w:r w:rsidR="00F0155F" w:rsidDel="00517B6E">
          <w:delText xml:space="preserve"> will also have the option to delete the skills added.</w:delText>
        </w:r>
      </w:del>
    </w:p>
    <w:p w14:paraId="5AD2962A" w14:textId="77777777" w:rsidR="00EC04F7" w:rsidRPr="0069524F" w:rsidRDefault="00EC04F7">
      <w:pPr>
        <w:ind w:left="1440"/>
        <w:pPrChange w:id="46" w:author="Pallavee Kumar" w:date="2014-12-08T16:48:00Z">
          <w:pPr>
            <w:pStyle w:val="ListParagraph"/>
            <w:ind w:left="2160"/>
          </w:pPr>
        </w:pPrChange>
      </w:pPr>
    </w:p>
    <w:p w14:paraId="0B642B26" w14:textId="686551E1" w:rsidR="003045D0" w:rsidRPr="00F84831" w:rsidDel="00F84831" w:rsidRDefault="00516854">
      <w:pPr>
        <w:rPr>
          <w:del w:id="47" w:author="Vidhushi Rana" w:date="2014-12-10T13:51:00Z"/>
          <w:b/>
          <w:rPrChange w:id="48" w:author="Vidhushi Rana" w:date="2014-12-10T13:51:00Z">
            <w:rPr>
              <w:del w:id="49" w:author="Vidhushi Rana" w:date="2014-12-10T13:51:00Z"/>
            </w:rPr>
          </w:rPrChange>
        </w:rPr>
        <w:pPrChange w:id="50" w:author="Vidhushi Rana" w:date="2014-12-10T13:51:00Z">
          <w:pPr>
            <w:pStyle w:val="ListParagraph"/>
            <w:ind w:left="2160"/>
          </w:pPr>
        </w:pPrChange>
      </w:pPr>
      <w:commentRangeStart w:id="51"/>
      <w:del w:id="52" w:author="Vidhushi Rana" w:date="2014-12-10T13:50:00Z">
        <w:r w:rsidDel="00F84831">
          <w:rPr>
            <w:noProof/>
          </w:rPr>
          <w:drawing>
            <wp:inline distT="0" distB="0" distL="0" distR="0" wp14:anchorId="45ADDD3F" wp14:editId="1203155C">
              <wp:extent cx="4562856" cy="4378329"/>
              <wp:effectExtent l="19050" t="19050" r="2857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856" cy="4378329"/>
                      </a:xfrm>
                      <a:prstGeom prst="rect">
                        <a:avLst/>
                      </a:prstGeom>
                      <a:noFill/>
                      <a:ln>
                        <a:solidFill>
                          <a:schemeClr val="accent1"/>
                        </a:solidFill>
                      </a:ln>
                    </pic:spPr>
                  </pic:pic>
                </a:graphicData>
              </a:graphic>
            </wp:inline>
          </w:drawing>
        </w:r>
      </w:del>
      <w:commentRangeEnd w:id="51"/>
      <w:r w:rsidR="00517B6E">
        <w:rPr>
          <w:rStyle w:val="CommentReference"/>
        </w:rPr>
        <w:commentReference w:id="51"/>
      </w:r>
    </w:p>
    <w:p w14:paraId="1CD80213" w14:textId="77777777" w:rsidR="00F0155F" w:rsidRPr="00F84831" w:rsidRDefault="00F0155F">
      <w:pPr>
        <w:rPr>
          <w:b/>
          <w:rPrChange w:id="53" w:author="Vidhushi Rana" w:date="2014-12-10T13:51:00Z">
            <w:rPr/>
          </w:rPrChange>
        </w:rPr>
        <w:pPrChange w:id="54" w:author="Vidhushi Rana" w:date="2014-12-10T13:51:00Z">
          <w:pPr>
            <w:pStyle w:val="ListParagraph"/>
            <w:ind w:left="2160"/>
          </w:pPr>
        </w:pPrChange>
      </w:pPr>
    </w:p>
    <w:p w14:paraId="25D443A5" w14:textId="6CB120AA" w:rsidR="00F0155F" w:rsidRPr="00F0155F" w:rsidRDefault="00F0155F" w:rsidP="0000142C">
      <w:pPr>
        <w:pStyle w:val="ListParagraph"/>
        <w:ind w:left="1440"/>
      </w:pPr>
      <w:proofErr w:type="gramStart"/>
      <w:r w:rsidRPr="004A207F">
        <w:t xml:space="preserve">To save the data, </w:t>
      </w:r>
      <w:ins w:id="55" w:author="Pallavee Kumar" w:date="2014-12-08T16:49:00Z">
        <w:r w:rsidR="00517B6E">
          <w:t xml:space="preserve">please click on the </w:t>
        </w:r>
      </w:ins>
      <w:del w:id="56" w:author="Pallavee Kumar" w:date="2014-12-08T16:49:00Z">
        <w:r w:rsidR="00D22244" w:rsidDel="00517B6E">
          <w:delText>user</w:delText>
        </w:r>
        <w:r w:rsidRPr="004A207F" w:rsidDel="00517B6E">
          <w:delText xml:space="preserve"> will have to click on </w:delText>
        </w:r>
      </w:del>
      <w:r w:rsidRPr="004A207F">
        <w:t>‘Save’ button.</w:t>
      </w:r>
      <w:proofErr w:type="gramEnd"/>
      <w:r w:rsidRPr="004A207F">
        <w:t xml:space="preserve"> In case</w:t>
      </w:r>
      <w:ins w:id="57" w:author="Pallavee Kumar" w:date="2014-12-08T16:49:00Z">
        <w:r w:rsidR="00517B6E">
          <w:t>, you do not</w:t>
        </w:r>
      </w:ins>
      <w:del w:id="58" w:author="Pallavee Kumar" w:date="2014-12-08T16:49:00Z">
        <w:r w:rsidRPr="004A207F" w:rsidDel="00517B6E">
          <w:delText xml:space="preserve"> the </w:delText>
        </w:r>
        <w:r w:rsidR="00D22244" w:rsidDel="00517B6E">
          <w:delText>user</w:delText>
        </w:r>
        <w:r w:rsidRPr="004A207F" w:rsidDel="00517B6E">
          <w:delText xml:space="preserve"> doesn’t</w:delText>
        </w:r>
      </w:del>
      <w:r w:rsidRPr="004A207F">
        <w:t xml:space="preserve"> wish to save the data, </w:t>
      </w:r>
      <w:del w:id="59" w:author="Pallavee Kumar" w:date="2014-12-08T16:49:00Z">
        <w:r w:rsidRPr="004A207F" w:rsidDel="00517B6E">
          <w:delText>he/she</w:delText>
        </w:r>
      </w:del>
      <w:ins w:id="60" w:author="Pallavee Kumar" w:date="2014-12-08T16:49:00Z">
        <w:r w:rsidR="00517B6E">
          <w:t>you</w:t>
        </w:r>
      </w:ins>
      <w:r w:rsidRPr="004A207F">
        <w:t xml:space="preserve"> can click on </w:t>
      </w:r>
      <w:ins w:id="61" w:author="Pallavee Kumar" w:date="2014-12-08T16:49:00Z">
        <w:r w:rsidR="00517B6E">
          <w:t xml:space="preserve">the </w:t>
        </w:r>
      </w:ins>
      <w:r w:rsidRPr="004A207F">
        <w:t>cancel button.</w:t>
      </w:r>
    </w:p>
    <w:p w14:paraId="5B33DDA1" w14:textId="77777777" w:rsidR="00516854" w:rsidRDefault="00516854" w:rsidP="0000142C">
      <w:pPr>
        <w:pStyle w:val="ListParagraph"/>
        <w:ind w:left="2160"/>
        <w:rPr>
          <w:b/>
        </w:rPr>
      </w:pPr>
    </w:p>
    <w:p w14:paraId="5BD7A172" w14:textId="77777777" w:rsidR="00EC04F7" w:rsidRDefault="00EC04F7" w:rsidP="0000142C">
      <w:pPr>
        <w:pStyle w:val="ListParagraph"/>
        <w:ind w:left="2160"/>
        <w:rPr>
          <w:b/>
        </w:rPr>
      </w:pPr>
    </w:p>
    <w:p w14:paraId="6FCA5306" w14:textId="24711274" w:rsidR="000E73D6" w:rsidDel="00517B6E" w:rsidRDefault="003045D0" w:rsidP="0000142C">
      <w:pPr>
        <w:pStyle w:val="ListParagraph"/>
        <w:numPr>
          <w:ilvl w:val="0"/>
          <w:numId w:val="7"/>
        </w:numPr>
        <w:rPr>
          <w:del w:id="62" w:author="Pallavee Kumar" w:date="2014-12-08T16:50:00Z"/>
          <w:b/>
        </w:rPr>
      </w:pPr>
      <w:r>
        <w:rPr>
          <w:b/>
        </w:rPr>
        <w:t>Correspondence Details</w:t>
      </w:r>
      <w:ins w:id="63" w:author="Pallavee Kumar" w:date="2014-12-08T16:50:00Z">
        <w:r w:rsidR="00517B6E">
          <w:rPr>
            <w:b/>
          </w:rPr>
          <w:t xml:space="preserve"> - </w:t>
        </w:r>
      </w:ins>
    </w:p>
    <w:p w14:paraId="3FDFF422" w14:textId="49A5F596" w:rsidR="0069524F" w:rsidRPr="00517B6E" w:rsidRDefault="0069524F">
      <w:pPr>
        <w:pStyle w:val="ListParagraph"/>
        <w:numPr>
          <w:ilvl w:val="0"/>
          <w:numId w:val="7"/>
        </w:numPr>
        <w:rPr>
          <w:b/>
        </w:rPr>
        <w:pPrChange w:id="64" w:author="Pallavee Kumar" w:date="2014-12-08T16:50:00Z">
          <w:pPr>
            <w:pStyle w:val="ListParagraph"/>
            <w:ind w:left="2160"/>
          </w:pPr>
        </w:pPrChange>
      </w:pPr>
      <w:del w:id="65" w:author="Pallavee Kumar" w:date="2014-12-08T16:50:00Z">
        <w:r w:rsidRPr="003045D0" w:rsidDel="00517B6E">
          <w:delText>T</w:delText>
        </w:r>
      </w:del>
      <w:ins w:id="66" w:author="Pallavee Kumar" w:date="2014-12-08T16:50:00Z">
        <w:r w:rsidR="00517B6E">
          <w:t>t</w:t>
        </w:r>
      </w:ins>
      <w:r w:rsidRPr="003045D0">
        <w:t xml:space="preserve">his section will show </w:t>
      </w:r>
      <w:ins w:id="67" w:author="Pallavee Kumar" w:date="2014-12-08T16:51:00Z">
        <w:r w:rsidR="00517B6E">
          <w:t>your</w:t>
        </w:r>
      </w:ins>
      <w:del w:id="68" w:author="Pallavee Kumar" w:date="2014-12-08T16:51:00Z">
        <w:r w:rsidRPr="003045D0" w:rsidDel="00517B6E">
          <w:delText>the</w:delText>
        </w:r>
      </w:del>
      <w:r w:rsidRPr="003045D0">
        <w:t xml:space="preserve"> </w:t>
      </w:r>
      <w:ins w:id="69" w:author="Pallavee Kumar" w:date="2014-12-08T16:51:00Z">
        <w:r w:rsidR="00517B6E">
          <w:t>a</w:t>
        </w:r>
      </w:ins>
      <w:del w:id="70" w:author="Pallavee Kumar" w:date="2014-12-08T16:51:00Z">
        <w:r w:rsidDel="00517B6E">
          <w:delText>A</w:delText>
        </w:r>
      </w:del>
      <w:r>
        <w:t>ddress</w:t>
      </w:r>
      <w:del w:id="71" w:author="Pallavee Kumar" w:date="2014-12-08T16:51:00Z">
        <w:r w:rsidDel="00517B6E">
          <w:delText xml:space="preserve"> details</w:delText>
        </w:r>
      </w:del>
      <w:del w:id="72" w:author="Pallavee Kumar" w:date="2014-12-08T16:50:00Z">
        <w:r w:rsidDel="00517B6E">
          <w:delText xml:space="preserve"> of the </w:delText>
        </w:r>
        <w:r w:rsidR="00D22244" w:rsidDel="00517B6E">
          <w:delText>user</w:delText>
        </w:r>
        <w:r w:rsidDel="00517B6E">
          <w:delText>s</w:delText>
        </w:r>
      </w:del>
      <w:del w:id="73" w:author="Pallavee Kumar" w:date="2014-12-08T16:51:00Z">
        <w:r w:rsidDel="00517B6E">
          <w:delText>.</w:delText>
        </w:r>
      </w:del>
    </w:p>
    <w:p w14:paraId="0DA58602" w14:textId="77777777" w:rsidR="0069524F" w:rsidRDefault="0069524F">
      <w:pPr>
        <w:pStyle w:val="ListParagraph"/>
        <w:ind w:left="1440"/>
        <w:rPr>
          <w:b/>
        </w:rPr>
        <w:pPrChange w:id="74" w:author="Pallavee Kumar" w:date="2014-12-08T16:51:00Z">
          <w:pPr>
            <w:pStyle w:val="ListParagraph"/>
            <w:ind w:left="2160"/>
          </w:pPr>
        </w:pPrChange>
      </w:pPr>
      <w:r>
        <w:rPr>
          <w:noProof/>
        </w:rPr>
        <w:drawing>
          <wp:inline distT="0" distB="0" distL="0" distR="0" wp14:anchorId="346DA950" wp14:editId="119389B1">
            <wp:extent cx="4562856" cy="1221457"/>
            <wp:effectExtent l="19050" t="19050" r="952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2856" cy="1221457"/>
                    </a:xfrm>
                    <a:prstGeom prst="rect">
                      <a:avLst/>
                    </a:prstGeom>
                    <a:ln>
                      <a:solidFill>
                        <a:schemeClr val="accent1"/>
                      </a:solidFill>
                    </a:ln>
                  </pic:spPr>
                </pic:pic>
              </a:graphicData>
            </a:graphic>
          </wp:inline>
        </w:drawing>
      </w:r>
    </w:p>
    <w:p w14:paraId="2212C369" w14:textId="77777777" w:rsidR="00C16027" w:rsidRDefault="00C16027" w:rsidP="0000142C">
      <w:pPr>
        <w:pStyle w:val="ListParagraph"/>
        <w:ind w:left="2160"/>
        <w:rPr>
          <w:b/>
        </w:rPr>
      </w:pPr>
    </w:p>
    <w:p w14:paraId="44DF4DF7" w14:textId="3953BFD5" w:rsidR="0069524F" w:rsidRDefault="0069524F">
      <w:pPr>
        <w:pStyle w:val="ListParagraph"/>
        <w:ind w:left="1440"/>
        <w:rPr>
          <w:b/>
        </w:rPr>
        <w:pPrChange w:id="75" w:author="Pallavee Kumar" w:date="2014-12-08T16:51:00Z">
          <w:pPr>
            <w:pStyle w:val="ListParagraph"/>
            <w:ind w:left="1440" w:firstLine="720"/>
          </w:pPr>
        </w:pPrChange>
      </w:pPr>
      <w:r w:rsidRPr="0069524F">
        <w:t>Clicking on “Edit” button will open</w:t>
      </w:r>
      <w:del w:id="76" w:author="Pallavee Kumar" w:date="2014-12-08T16:52:00Z">
        <w:r w:rsidRPr="0069524F" w:rsidDel="00AF503D">
          <w:delText xml:space="preserve"> up</w:delText>
        </w:r>
      </w:del>
      <w:r w:rsidRPr="0069524F">
        <w:t xml:space="preserve"> the fields in editable mode.</w:t>
      </w:r>
      <w:r>
        <w:t xml:space="preserve"> </w:t>
      </w:r>
      <w:ins w:id="77" w:author="Pallavee Kumar" w:date="2014-12-08T16:52:00Z">
        <w:r w:rsidR="00AF503D">
          <w:t>You will need</w:t>
        </w:r>
      </w:ins>
      <w:del w:id="78" w:author="Pallavee Kumar" w:date="2014-12-08T16:52:00Z">
        <w:r w:rsidR="00D22244" w:rsidDel="00AF503D">
          <w:delText>User</w:delText>
        </w:r>
        <w:r w:rsidR="00C16027" w:rsidDel="00AF503D">
          <w:delText xml:space="preserve"> needs</w:delText>
        </w:r>
      </w:del>
      <w:r w:rsidR="00C16027">
        <w:t xml:space="preserve"> to provide all the mandatory details and then click on ‘Save’.</w:t>
      </w:r>
    </w:p>
    <w:p w14:paraId="45BEC6C2" w14:textId="77777777" w:rsidR="0069524F" w:rsidRDefault="0069524F">
      <w:pPr>
        <w:pStyle w:val="ListParagraph"/>
        <w:ind w:firstLine="720"/>
        <w:rPr>
          <w:b/>
        </w:rPr>
        <w:pPrChange w:id="79" w:author="Pallavee Kumar" w:date="2014-12-08T16:52:00Z">
          <w:pPr>
            <w:pStyle w:val="ListParagraph"/>
            <w:ind w:left="1440" w:firstLine="720"/>
          </w:pPr>
        </w:pPrChange>
      </w:pPr>
      <w:r>
        <w:rPr>
          <w:noProof/>
        </w:rPr>
        <w:drawing>
          <wp:inline distT="0" distB="0" distL="0" distR="0" wp14:anchorId="5ACF1377" wp14:editId="04F3D67E">
            <wp:extent cx="4562475" cy="341947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2887" cy="3419784"/>
                    </a:xfrm>
                    <a:prstGeom prst="rect">
                      <a:avLst/>
                    </a:prstGeom>
                    <a:ln>
                      <a:solidFill>
                        <a:schemeClr val="accent1"/>
                      </a:solidFill>
                    </a:ln>
                  </pic:spPr>
                </pic:pic>
              </a:graphicData>
            </a:graphic>
          </wp:inline>
        </w:drawing>
      </w:r>
    </w:p>
    <w:p w14:paraId="42DBEC00" w14:textId="77777777" w:rsidR="00B74A7C" w:rsidRDefault="00B74A7C" w:rsidP="0000142C">
      <w:pPr>
        <w:pStyle w:val="ListParagraph"/>
        <w:rPr>
          <w:b/>
        </w:rPr>
      </w:pPr>
    </w:p>
    <w:p w14:paraId="7A598A99" w14:textId="77777777" w:rsidR="00EC04F7" w:rsidRDefault="00EC04F7" w:rsidP="0000142C">
      <w:pPr>
        <w:pStyle w:val="ListParagraph"/>
        <w:rPr>
          <w:b/>
        </w:rPr>
      </w:pPr>
    </w:p>
    <w:p w14:paraId="09F98895" w14:textId="22A17E2B" w:rsidR="003045D0" w:rsidDel="00AF503D" w:rsidRDefault="003045D0" w:rsidP="0000142C">
      <w:pPr>
        <w:pStyle w:val="ListParagraph"/>
        <w:numPr>
          <w:ilvl w:val="0"/>
          <w:numId w:val="7"/>
        </w:numPr>
        <w:rPr>
          <w:del w:id="80" w:author="Pallavee Kumar" w:date="2014-12-08T16:53:00Z"/>
          <w:b/>
        </w:rPr>
      </w:pPr>
      <w:r>
        <w:rPr>
          <w:b/>
        </w:rPr>
        <w:t>Language Proficiency Details</w:t>
      </w:r>
      <w:ins w:id="81" w:author="Pallavee Kumar" w:date="2014-12-08T16:53:00Z">
        <w:r w:rsidR="00AF503D">
          <w:rPr>
            <w:b/>
          </w:rPr>
          <w:t xml:space="preserve"> - </w:t>
        </w:r>
      </w:ins>
    </w:p>
    <w:p w14:paraId="44F961AB" w14:textId="4EC686E4" w:rsidR="0069524F" w:rsidRPr="00AF503D" w:rsidRDefault="0056422F">
      <w:pPr>
        <w:pStyle w:val="ListParagraph"/>
        <w:numPr>
          <w:ilvl w:val="0"/>
          <w:numId w:val="7"/>
        </w:numPr>
        <w:rPr>
          <w:b/>
        </w:rPr>
        <w:pPrChange w:id="82" w:author="Pallavee Kumar" w:date="2014-12-08T16:53:00Z">
          <w:pPr>
            <w:pStyle w:val="ListParagraph"/>
            <w:ind w:left="2160"/>
          </w:pPr>
        </w:pPrChange>
      </w:pPr>
      <w:del w:id="83" w:author="Pallavee Kumar" w:date="2014-12-08T16:53:00Z">
        <w:r w:rsidDel="00AF503D">
          <w:delText>T</w:delText>
        </w:r>
      </w:del>
      <w:del w:id="84" w:author="Pallavee Kumar" w:date="2014-12-08T16:55:00Z">
        <w:r w:rsidDel="00AF503D">
          <w:delText>his</w:delText>
        </w:r>
      </w:del>
      <w:ins w:id="85" w:author="Pallavee Kumar" w:date="2014-12-08T16:55:00Z">
        <w:r w:rsidR="00AF503D">
          <w:t>This</w:t>
        </w:r>
      </w:ins>
      <w:r>
        <w:t xml:space="preserve"> is an option</w:t>
      </w:r>
      <w:ins w:id="86" w:author="Pallavee Kumar" w:date="2014-12-08T16:53:00Z">
        <w:r w:rsidR="00AF503D">
          <w:t>al</w:t>
        </w:r>
      </w:ins>
      <w:r>
        <w:t xml:space="preserve"> section which</w:t>
      </w:r>
      <w:r w:rsidR="00C16027">
        <w:t xml:space="preserve"> allow</w:t>
      </w:r>
      <w:r>
        <w:t>s</w:t>
      </w:r>
      <w:ins w:id="87" w:author="Pallavee Kumar" w:date="2014-12-08T16:53:00Z">
        <w:r w:rsidR="00AF503D">
          <w:t xml:space="preserve"> you</w:t>
        </w:r>
      </w:ins>
      <w:del w:id="88" w:author="Pallavee Kumar" w:date="2014-12-08T16:53:00Z">
        <w:r w:rsidR="00C16027" w:rsidDel="00AF503D">
          <w:delText xml:space="preserve"> the </w:delText>
        </w:r>
        <w:r w:rsidR="00D22244" w:rsidDel="00AF503D">
          <w:delText>user</w:delText>
        </w:r>
      </w:del>
      <w:r w:rsidR="00C16027">
        <w:t xml:space="preserve"> to specify</w:t>
      </w:r>
      <w:ins w:id="89" w:author="Pallavee Kumar" w:date="2014-12-08T16:53:00Z">
        <w:r w:rsidR="00AF503D">
          <w:t xml:space="preserve"> your</w:t>
        </w:r>
      </w:ins>
      <w:del w:id="90" w:author="Pallavee Kumar" w:date="2014-12-08T16:53:00Z">
        <w:r w:rsidR="00C16027" w:rsidDel="00AF503D">
          <w:delText xml:space="preserve"> his/her</w:delText>
        </w:r>
      </w:del>
      <w:r w:rsidR="00C16027">
        <w:t xml:space="preserve"> proficiency in different languages.</w:t>
      </w:r>
    </w:p>
    <w:p w14:paraId="2E24B709" w14:textId="77777777" w:rsidR="0069524F" w:rsidRDefault="0069524F" w:rsidP="0000142C">
      <w:pPr>
        <w:pStyle w:val="ListParagraph"/>
        <w:ind w:left="2160"/>
        <w:rPr>
          <w:b/>
        </w:rPr>
      </w:pPr>
    </w:p>
    <w:p w14:paraId="518EACE9" w14:textId="77777777" w:rsidR="0069524F" w:rsidRDefault="0069524F">
      <w:pPr>
        <w:pStyle w:val="ListParagraph"/>
        <w:ind w:firstLine="720"/>
        <w:rPr>
          <w:b/>
        </w:rPr>
        <w:pPrChange w:id="91" w:author="Pallavee Kumar" w:date="2014-12-08T16:53:00Z">
          <w:pPr>
            <w:pStyle w:val="ListParagraph"/>
            <w:ind w:left="1440" w:firstLine="720"/>
          </w:pPr>
        </w:pPrChange>
      </w:pPr>
      <w:r>
        <w:rPr>
          <w:noProof/>
        </w:rPr>
        <w:drawing>
          <wp:inline distT="0" distB="0" distL="0" distR="0" wp14:anchorId="621BD08C" wp14:editId="773BDCBB">
            <wp:extent cx="4562856" cy="1389888"/>
            <wp:effectExtent l="19050" t="19050" r="95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2856" cy="1389888"/>
                    </a:xfrm>
                    <a:prstGeom prst="rect">
                      <a:avLst/>
                    </a:prstGeom>
                    <a:ln>
                      <a:solidFill>
                        <a:schemeClr val="accent1"/>
                      </a:solidFill>
                    </a:ln>
                  </pic:spPr>
                </pic:pic>
              </a:graphicData>
            </a:graphic>
          </wp:inline>
        </w:drawing>
      </w:r>
    </w:p>
    <w:p w14:paraId="698C3BE9" w14:textId="310FA1E4" w:rsidR="00C16027" w:rsidDel="00AF503D" w:rsidRDefault="00C16027" w:rsidP="0000142C">
      <w:pPr>
        <w:pStyle w:val="ListParagraph"/>
        <w:ind w:left="1440"/>
        <w:rPr>
          <w:del w:id="92" w:author="Pallavee Kumar" w:date="2014-12-08T16:53:00Z"/>
          <w:b/>
        </w:rPr>
      </w:pPr>
    </w:p>
    <w:p w14:paraId="43E34E9C" w14:textId="537D5244" w:rsidR="00B74A7C" w:rsidRPr="00AF503D" w:rsidRDefault="00B74A7C">
      <w:pPr>
        <w:ind w:left="1440"/>
        <w:rPr>
          <w:b/>
        </w:rPr>
        <w:pPrChange w:id="93" w:author="Pallavee Kumar" w:date="2014-12-08T16:53:00Z">
          <w:pPr>
            <w:pStyle w:val="ListParagraph"/>
            <w:ind w:left="1440" w:firstLine="720"/>
          </w:pPr>
        </w:pPrChange>
      </w:pPr>
      <w:r w:rsidRPr="0069524F">
        <w:t>Clicking on “</w:t>
      </w:r>
      <w:r>
        <w:t>Add</w:t>
      </w:r>
      <w:r w:rsidRPr="0069524F">
        <w:t xml:space="preserve">” button will </w:t>
      </w:r>
      <w:r w:rsidR="00C16027">
        <w:t xml:space="preserve">allow </w:t>
      </w:r>
      <w:ins w:id="94" w:author="Pallavee Kumar" w:date="2014-12-08T16:53:00Z">
        <w:r w:rsidR="00AF503D">
          <w:t>you</w:t>
        </w:r>
      </w:ins>
      <w:del w:id="95" w:author="Pallavee Kumar" w:date="2014-12-08T16:54:00Z">
        <w:r w:rsidR="00C16027" w:rsidDel="00AF503D">
          <w:delText xml:space="preserve">the </w:delText>
        </w:r>
        <w:r w:rsidR="00D22244" w:rsidDel="00AF503D">
          <w:delText>user</w:delText>
        </w:r>
      </w:del>
      <w:r w:rsidR="00C16027">
        <w:t xml:space="preserve"> to add more languages</w:t>
      </w:r>
      <w:r w:rsidRPr="0069524F">
        <w:t>.</w:t>
      </w:r>
      <w:r>
        <w:t xml:space="preserve"> </w:t>
      </w:r>
      <w:del w:id="96" w:author="Pallavee Kumar" w:date="2014-12-08T16:54:00Z">
        <w:r w:rsidDel="00AF503D">
          <w:delText>Clicking on save will</w:delText>
        </w:r>
      </w:del>
      <w:del w:id="97" w:author="Pallavee Kumar" w:date="2014-12-08T16:53:00Z">
        <w:r w:rsidDel="00AF503D">
          <w:delText xml:space="preserve"> </w:delText>
        </w:r>
      </w:del>
      <w:del w:id="98" w:author="Pallavee Kumar" w:date="2014-12-08T16:54:00Z">
        <w:r w:rsidDel="00AF503D">
          <w:delText>save the data.</w:delText>
        </w:r>
      </w:del>
      <w:ins w:id="99" w:author="Pallavee Kumar" w:date="2014-12-08T16:54:00Z">
        <w:r w:rsidR="00AF503D">
          <w:t>To save the data, please click on ‘Save’ tab.</w:t>
        </w:r>
      </w:ins>
    </w:p>
    <w:p w14:paraId="024B7EE8" w14:textId="77777777" w:rsidR="0069524F" w:rsidRDefault="00B74A7C">
      <w:pPr>
        <w:pStyle w:val="ListParagraph"/>
        <w:ind w:firstLine="720"/>
        <w:rPr>
          <w:b/>
        </w:rPr>
        <w:pPrChange w:id="100" w:author="Pallavee Kumar" w:date="2014-12-08T16:54:00Z">
          <w:pPr>
            <w:pStyle w:val="ListParagraph"/>
            <w:ind w:left="1440" w:firstLine="720"/>
          </w:pPr>
        </w:pPrChange>
      </w:pPr>
      <w:r>
        <w:rPr>
          <w:noProof/>
        </w:rPr>
        <w:drawing>
          <wp:inline distT="0" distB="0" distL="0" distR="0" wp14:anchorId="408E87D0" wp14:editId="0A6E3C09">
            <wp:extent cx="4562856" cy="1320827"/>
            <wp:effectExtent l="19050" t="19050" r="2857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2856" cy="1320827"/>
                    </a:xfrm>
                    <a:prstGeom prst="rect">
                      <a:avLst/>
                    </a:prstGeom>
                    <a:ln>
                      <a:solidFill>
                        <a:schemeClr val="accent1"/>
                      </a:solidFill>
                    </a:ln>
                  </pic:spPr>
                </pic:pic>
              </a:graphicData>
            </a:graphic>
          </wp:inline>
        </w:drawing>
      </w:r>
    </w:p>
    <w:p w14:paraId="255041A8" w14:textId="77777777" w:rsidR="0069524F" w:rsidRDefault="0069524F" w:rsidP="0000142C">
      <w:pPr>
        <w:pStyle w:val="ListParagraph"/>
        <w:ind w:left="1440"/>
        <w:rPr>
          <w:b/>
        </w:rPr>
      </w:pPr>
    </w:p>
    <w:p w14:paraId="5826F6E8" w14:textId="77777777" w:rsidR="00EC04F7" w:rsidRDefault="00EC04F7" w:rsidP="0000142C">
      <w:pPr>
        <w:pStyle w:val="ListParagraph"/>
        <w:ind w:left="1440"/>
        <w:rPr>
          <w:b/>
        </w:rPr>
      </w:pPr>
    </w:p>
    <w:p w14:paraId="12F3866E" w14:textId="613BA485" w:rsidR="003045D0" w:rsidDel="00AF503D" w:rsidRDefault="003045D0" w:rsidP="0000142C">
      <w:pPr>
        <w:pStyle w:val="ListParagraph"/>
        <w:numPr>
          <w:ilvl w:val="0"/>
          <w:numId w:val="7"/>
        </w:numPr>
        <w:rPr>
          <w:del w:id="101" w:author="Pallavee Kumar" w:date="2014-12-08T16:54:00Z"/>
          <w:b/>
        </w:rPr>
      </w:pPr>
      <w:r>
        <w:rPr>
          <w:b/>
        </w:rPr>
        <w:t xml:space="preserve">References </w:t>
      </w:r>
      <w:ins w:id="102" w:author="Pallavee Kumar" w:date="2014-12-08T16:54:00Z">
        <w:r w:rsidR="00AF503D">
          <w:rPr>
            <w:b/>
          </w:rPr>
          <w:t xml:space="preserve">- </w:t>
        </w:r>
      </w:ins>
    </w:p>
    <w:p w14:paraId="2378DD84" w14:textId="693E522A" w:rsidR="00B74A7C" w:rsidRPr="00AF503D" w:rsidRDefault="00B74A7C">
      <w:pPr>
        <w:pStyle w:val="ListParagraph"/>
        <w:numPr>
          <w:ilvl w:val="0"/>
          <w:numId w:val="7"/>
        </w:numPr>
        <w:rPr>
          <w:b/>
        </w:rPr>
        <w:pPrChange w:id="103" w:author="Pallavee Kumar" w:date="2014-12-08T16:54:00Z">
          <w:pPr>
            <w:pStyle w:val="ListParagraph"/>
            <w:ind w:left="1440" w:firstLine="720"/>
          </w:pPr>
        </w:pPrChange>
      </w:pPr>
      <w:del w:id="104" w:author="Pallavee Kumar" w:date="2014-12-08T16:54:00Z">
        <w:r w:rsidRPr="003045D0" w:rsidDel="00AF503D">
          <w:delText>T</w:delText>
        </w:r>
      </w:del>
      <w:del w:id="105" w:author="Pallavee Kumar" w:date="2014-12-08T16:55:00Z">
        <w:r w:rsidRPr="003045D0" w:rsidDel="00AF503D">
          <w:delText>his</w:delText>
        </w:r>
      </w:del>
      <w:ins w:id="106" w:author="Pallavee Kumar" w:date="2014-12-08T16:55:00Z">
        <w:r w:rsidR="00AF503D">
          <w:t>This</w:t>
        </w:r>
      </w:ins>
      <w:r w:rsidRPr="003045D0">
        <w:t xml:space="preserve"> </w:t>
      </w:r>
      <w:ins w:id="107" w:author="Pallavee Kumar" w:date="2014-12-08T16:55:00Z">
        <w:r w:rsidR="00AF503D">
          <w:t xml:space="preserve">is an optional </w:t>
        </w:r>
      </w:ins>
      <w:r w:rsidRPr="003045D0">
        <w:t>section</w:t>
      </w:r>
      <w:ins w:id="108" w:author="Pallavee Kumar" w:date="2014-12-08T16:55:00Z">
        <w:r w:rsidR="00AF503D">
          <w:t xml:space="preserve"> used to list </w:t>
        </w:r>
        <w:proofErr w:type="spellStart"/>
        <w:r w:rsidR="00AF503D">
          <w:t>upto</w:t>
        </w:r>
        <w:proofErr w:type="spellEnd"/>
        <w:r w:rsidR="00AF503D">
          <w:t xml:space="preserve"> a maximum of </w:t>
        </w:r>
      </w:ins>
      <w:del w:id="109" w:author="Pallavee Kumar" w:date="2014-12-08T16:55:00Z">
        <w:r w:rsidRPr="003045D0" w:rsidDel="00AF503D">
          <w:delText xml:space="preserve"> will show the </w:delText>
        </w:r>
        <w:r w:rsidDel="00AF503D">
          <w:delText xml:space="preserve">reference details of the </w:delText>
        </w:r>
        <w:r w:rsidR="00D22244" w:rsidDel="00AF503D">
          <w:delText>user</w:delText>
        </w:r>
        <w:r w:rsidDel="00AF503D">
          <w:delText>s.</w:delText>
        </w:r>
        <w:r w:rsidR="00C4707C" w:rsidRPr="00C4707C" w:rsidDel="00AF503D">
          <w:delText xml:space="preserve"> </w:delText>
        </w:r>
        <w:r w:rsidR="00C4707C" w:rsidDel="00AF503D">
          <w:delText xml:space="preserve">Details of maximum </w:delText>
        </w:r>
      </w:del>
      <w:r w:rsidR="00C4707C">
        <w:t xml:space="preserve">two </w:t>
      </w:r>
      <w:del w:id="110" w:author="Pallavee Kumar" w:date="2014-12-08T16:55:00Z">
        <w:r w:rsidR="00C4707C" w:rsidDel="00AF503D">
          <w:delText>P</w:delText>
        </w:r>
      </w:del>
      <w:ins w:id="111" w:author="Pallavee Kumar" w:date="2014-12-08T16:55:00Z">
        <w:r w:rsidR="00AF503D">
          <w:t>p</w:t>
        </w:r>
      </w:ins>
      <w:r w:rsidR="00C4707C">
        <w:t xml:space="preserve">rofessional </w:t>
      </w:r>
      <w:del w:id="112" w:author="Pallavee Kumar" w:date="2014-12-08T16:55:00Z">
        <w:r w:rsidR="00C4707C" w:rsidDel="00AF503D">
          <w:delText>R</w:delText>
        </w:r>
      </w:del>
      <w:ins w:id="113" w:author="Pallavee Kumar" w:date="2014-12-08T16:55:00Z">
        <w:r w:rsidR="00AF503D">
          <w:t>r</w:t>
        </w:r>
      </w:ins>
      <w:r w:rsidR="00C4707C">
        <w:t>eferences</w:t>
      </w:r>
      <w:del w:id="114" w:author="Pallavee Kumar" w:date="2014-12-08T16:56:00Z">
        <w:r w:rsidR="00C4707C" w:rsidDel="00AF503D">
          <w:delText xml:space="preserve"> </w:delText>
        </w:r>
      </w:del>
      <w:del w:id="115" w:author="Pallavee Kumar" w:date="2014-12-08T16:55:00Z">
        <w:r w:rsidR="00C4707C" w:rsidDel="00AF503D">
          <w:delText>can be given under this section</w:delText>
        </w:r>
      </w:del>
    </w:p>
    <w:p w14:paraId="6ED6C33A" w14:textId="77777777" w:rsidR="00B74A7C" w:rsidRDefault="00B74A7C">
      <w:pPr>
        <w:ind w:left="720" w:firstLine="720"/>
        <w:rPr>
          <w:b/>
        </w:rPr>
        <w:pPrChange w:id="116" w:author="Pallavee Kumar" w:date="2014-12-08T16:56:00Z">
          <w:pPr>
            <w:ind w:left="1440" w:firstLine="720"/>
          </w:pPr>
        </w:pPrChange>
      </w:pPr>
      <w:r>
        <w:rPr>
          <w:noProof/>
        </w:rPr>
        <w:drawing>
          <wp:inline distT="0" distB="0" distL="0" distR="0" wp14:anchorId="279E77BE" wp14:editId="73A34AD6">
            <wp:extent cx="4562856" cy="1288942"/>
            <wp:effectExtent l="19050" t="19050" r="952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2856" cy="1288942"/>
                    </a:xfrm>
                    <a:prstGeom prst="rect">
                      <a:avLst/>
                    </a:prstGeom>
                    <a:ln>
                      <a:solidFill>
                        <a:schemeClr val="accent1"/>
                      </a:solidFill>
                    </a:ln>
                  </pic:spPr>
                </pic:pic>
              </a:graphicData>
            </a:graphic>
          </wp:inline>
        </w:drawing>
      </w:r>
    </w:p>
    <w:p w14:paraId="400C83B4" w14:textId="2AF62043" w:rsidR="00B74A7C" w:rsidRDefault="00B74A7C">
      <w:pPr>
        <w:spacing w:after="0"/>
        <w:ind w:left="1440"/>
        <w:rPr>
          <w:ins w:id="117" w:author="Pallavee Kumar" w:date="2014-12-08T16:57:00Z"/>
        </w:rPr>
        <w:pPrChange w:id="118" w:author="Pallavee Kumar" w:date="2014-12-08T16:57:00Z">
          <w:pPr>
            <w:pStyle w:val="ListParagraph"/>
            <w:ind w:left="1080" w:firstLine="720"/>
          </w:pPr>
        </w:pPrChange>
      </w:pPr>
      <w:r w:rsidRPr="0069524F">
        <w:t>Clicking on “</w:t>
      </w:r>
      <w:r>
        <w:t>Add</w:t>
      </w:r>
      <w:r w:rsidRPr="0069524F">
        <w:t xml:space="preserve">” button will open up the fields </w:t>
      </w:r>
      <w:r>
        <w:t xml:space="preserve">for </w:t>
      </w:r>
      <w:del w:id="119" w:author="Pallavee Kumar" w:date="2014-12-08T16:56:00Z">
        <w:r w:rsidDel="00AF503D">
          <w:delText xml:space="preserve">extra </w:delText>
        </w:r>
      </w:del>
      <w:ins w:id="120" w:author="Pallavee Kumar" w:date="2014-12-08T16:56:00Z">
        <w:r w:rsidR="00AF503D">
          <w:t xml:space="preserve">additional </w:t>
        </w:r>
      </w:ins>
      <w:r w:rsidR="00FF1EA3">
        <w:t>details in</w:t>
      </w:r>
      <w:r w:rsidRPr="0069524F">
        <w:t xml:space="preserve"> editable mode.</w:t>
      </w:r>
      <w:r>
        <w:t xml:space="preserve"> </w:t>
      </w:r>
      <w:del w:id="121" w:author="Pallavee Kumar" w:date="2014-12-08T16:57:00Z">
        <w:r w:rsidDel="00AF503D">
          <w:delText>Clicking on save will save the data.</w:delText>
        </w:r>
      </w:del>
      <w:ins w:id="122" w:author="Pallavee Kumar" w:date="2014-12-08T16:57:00Z">
        <w:r w:rsidR="00AF503D" w:rsidRPr="00AF503D">
          <w:t xml:space="preserve"> To save the data, please click on ‘Save’ tab.</w:t>
        </w:r>
      </w:ins>
    </w:p>
    <w:p w14:paraId="6B8E866E" w14:textId="77777777" w:rsidR="00AF503D" w:rsidRDefault="00AF503D">
      <w:pPr>
        <w:ind w:left="1440"/>
        <w:pPrChange w:id="123" w:author="Pallavee Kumar" w:date="2014-12-08T16:57:00Z">
          <w:pPr>
            <w:pStyle w:val="ListParagraph"/>
            <w:ind w:left="1080" w:firstLine="720"/>
          </w:pPr>
        </w:pPrChange>
      </w:pPr>
    </w:p>
    <w:p w14:paraId="3B255F24" w14:textId="5C784D67" w:rsidR="00B74A7C" w:rsidDel="00AF503D" w:rsidRDefault="00B74A7C" w:rsidP="0000142C">
      <w:pPr>
        <w:pStyle w:val="ListParagraph"/>
        <w:ind w:left="2160" w:firstLine="720"/>
        <w:rPr>
          <w:del w:id="124" w:author="Pallavee Kumar" w:date="2014-12-08T16:57:00Z"/>
          <w:b/>
        </w:rPr>
      </w:pPr>
    </w:p>
    <w:p w14:paraId="69DB0EB3" w14:textId="235E0285" w:rsidR="00EC04F7" w:rsidRPr="00B74A7C" w:rsidDel="00AF503D" w:rsidRDefault="00EC04F7" w:rsidP="0000142C">
      <w:pPr>
        <w:pStyle w:val="ListParagraph"/>
        <w:ind w:left="2160" w:firstLine="720"/>
        <w:rPr>
          <w:del w:id="125" w:author="Pallavee Kumar" w:date="2014-12-08T16:57:00Z"/>
          <w:b/>
        </w:rPr>
      </w:pPr>
    </w:p>
    <w:p w14:paraId="23BFBE3F" w14:textId="07A8A1BB" w:rsidR="003045D0" w:rsidDel="00BD2D46" w:rsidRDefault="003045D0" w:rsidP="0000142C">
      <w:pPr>
        <w:pStyle w:val="ListParagraph"/>
        <w:numPr>
          <w:ilvl w:val="0"/>
          <w:numId w:val="7"/>
        </w:numPr>
        <w:rPr>
          <w:del w:id="126" w:author="Pallavee Kumar" w:date="2014-12-08T16:58:00Z"/>
          <w:b/>
        </w:rPr>
      </w:pPr>
      <w:r>
        <w:rPr>
          <w:b/>
        </w:rPr>
        <w:t>Attachments</w:t>
      </w:r>
      <w:ins w:id="127" w:author="Pallavee Kumar" w:date="2014-12-08T16:58:00Z">
        <w:r w:rsidR="00BD2D46">
          <w:rPr>
            <w:b/>
          </w:rPr>
          <w:t xml:space="preserve"> - </w:t>
        </w:r>
      </w:ins>
    </w:p>
    <w:p w14:paraId="1B4D00BB" w14:textId="77777777" w:rsidR="00BD2D46" w:rsidRDefault="00B74A7C">
      <w:pPr>
        <w:pStyle w:val="ListParagraph"/>
        <w:numPr>
          <w:ilvl w:val="0"/>
          <w:numId w:val="7"/>
        </w:numPr>
        <w:rPr>
          <w:ins w:id="128" w:author="Pallavee Kumar" w:date="2014-12-08T16:59:00Z"/>
        </w:rPr>
        <w:pPrChange w:id="129" w:author="Pallavee Kumar" w:date="2014-12-08T16:58:00Z">
          <w:pPr>
            <w:pStyle w:val="ListParagraph"/>
            <w:ind w:left="2160"/>
          </w:pPr>
        </w:pPrChange>
      </w:pPr>
      <w:r>
        <w:t>In t</w:t>
      </w:r>
      <w:r w:rsidRPr="003045D0">
        <w:t>his section</w:t>
      </w:r>
      <w:ins w:id="130" w:author="Pallavee Kumar" w:date="2014-12-08T16:58:00Z">
        <w:r w:rsidR="00BD2D46">
          <w:t>, you</w:t>
        </w:r>
      </w:ins>
      <w:r w:rsidRPr="003045D0">
        <w:t xml:space="preserve"> </w:t>
      </w:r>
      <w:del w:id="131" w:author="Pallavee Kumar" w:date="2014-12-08T16:58:00Z">
        <w:r w:rsidR="00D22244" w:rsidDel="00BD2D46">
          <w:delText>user</w:delText>
        </w:r>
        <w:r w:rsidDel="00BD2D46">
          <w:delText xml:space="preserve"> </w:delText>
        </w:r>
      </w:del>
      <w:r>
        <w:t xml:space="preserve">can upload </w:t>
      </w:r>
      <w:del w:id="132" w:author="Pallavee Kumar" w:date="2014-12-08T16:59:00Z">
        <w:r w:rsidDel="00BD2D46">
          <w:delText>his</w:delText>
        </w:r>
      </w:del>
      <w:ins w:id="133" w:author="Pallavee Kumar" w:date="2014-12-08T16:59:00Z">
        <w:r w:rsidR="00BD2D46">
          <w:t>your</w:t>
        </w:r>
      </w:ins>
      <w:r>
        <w:t xml:space="preserve"> resume. At a time</w:t>
      </w:r>
      <w:ins w:id="134" w:author="Pallavee Kumar" w:date="2014-12-08T16:59:00Z">
        <w:r w:rsidR="00BD2D46">
          <w:t>,</w:t>
        </w:r>
      </w:ins>
      <w:r>
        <w:t xml:space="preserve"> only one resume file can be added.</w:t>
      </w:r>
      <w:r w:rsidR="00B34DDC" w:rsidRPr="00B34DDC">
        <w:t xml:space="preserve"> Photo upload will be mandatory here. </w:t>
      </w:r>
    </w:p>
    <w:p w14:paraId="6FAC14AF" w14:textId="77777777" w:rsidR="00BD2D46" w:rsidRDefault="00BD2D46">
      <w:pPr>
        <w:pStyle w:val="ListParagraph"/>
        <w:ind w:left="1440"/>
        <w:rPr>
          <w:ins w:id="135" w:author="Pallavee Kumar" w:date="2014-12-08T16:59:00Z"/>
        </w:rPr>
        <w:pPrChange w:id="136" w:author="Pallavee Kumar" w:date="2014-12-08T16:59:00Z">
          <w:pPr>
            <w:pStyle w:val="ListParagraph"/>
            <w:ind w:left="2160"/>
          </w:pPr>
        </w:pPrChange>
      </w:pPr>
    </w:p>
    <w:p w14:paraId="4D2D672D" w14:textId="7421BECD" w:rsidR="007A2993" w:rsidRPr="007A2993" w:rsidRDefault="007A2993">
      <w:pPr>
        <w:pStyle w:val="ListParagraph"/>
        <w:ind w:left="1440"/>
        <w:pPrChange w:id="137" w:author="Pallavee Kumar" w:date="2014-12-08T16:59:00Z">
          <w:pPr>
            <w:pStyle w:val="ListParagraph"/>
            <w:ind w:left="2160"/>
          </w:pPr>
        </w:pPrChange>
      </w:pPr>
      <w:r>
        <w:rPr>
          <w:noProof/>
        </w:rPr>
        <w:drawing>
          <wp:inline distT="0" distB="0" distL="0" distR="0" wp14:anchorId="6CAA5DE3" wp14:editId="02B464D0">
            <wp:extent cx="4686300" cy="119062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0649" cy="1191730"/>
                    </a:xfrm>
                    <a:prstGeom prst="rect">
                      <a:avLst/>
                    </a:prstGeom>
                    <a:ln>
                      <a:solidFill>
                        <a:srgbClr val="0070C0"/>
                      </a:solidFill>
                    </a:ln>
                  </pic:spPr>
                </pic:pic>
              </a:graphicData>
            </a:graphic>
          </wp:inline>
        </w:drawing>
      </w:r>
    </w:p>
    <w:p w14:paraId="0D60F294" w14:textId="77777777" w:rsidR="00EC04F7" w:rsidRDefault="00EC04F7" w:rsidP="0000142C">
      <w:pPr>
        <w:pStyle w:val="ListParagraph"/>
        <w:ind w:left="2160"/>
        <w:rPr>
          <w:b/>
        </w:rPr>
      </w:pPr>
    </w:p>
    <w:p w14:paraId="5B46DD73" w14:textId="0C621E1C" w:rsidR="00EC04F7" w:rsidRPr="00BD2D46" w:rsidRDefault="00BD2D46">
      <w:pPr>
        <w:pStyle w:val="ListParagraph"/>
        <w:numPr>
          <w:ilvl w:val="0"/>
          <w:numId w:val="7"/>
        </w:numPr>
        <w:rPr>
          <w:b/>
          <w:rPrChange w:id="138" w:author="Pallavee Kumar" w:date="2014-12-08T16:59:00Z">
            <w:rPr/>
          </w:rPrChange>
        </w:rPr>
        <w:pPrChange w:id="139" w:author="Pallavee Kumar" w:date="2014-12-08T16:59:00Z">
          <w:pPr>
            <w:pStyle w:val="ListParagraph"/>
            <w:ind w:left="2160"/>
          </w:pPr>
        </w:pPrChange>
      </w:pPr>
      <w:ins w:id="140" w:author="Pallavee Kumar" w:date="2014-12-08T17:00:00Z">
        <w:r>
          <w:rPr>
            <w:b/>
          </w:rPr>
          <w:t>Summary of the Personal Information section:</w:t>
        </w:r>
      </w:ins>
    </w:p>
    <w:p w14:paraId="48AA5BC5" w14:textId="630AF7E7" w:rsidR="00EC04F7" w:rsidDel="00BD2D46" w:rsidRDefault="00EC04F7" w:rsidP="0000142C">
      <w:pPr>
        <w:pStyle w:val="ListParagraph"/>
        <w:ind w:left="2160"/>
        <w:rPr>
          <w:del w:id="141" w:author="Pallavee Kumar" w:date="2014-12-08T17:01:00Z"/>
          <w:b/>
        </w:rPr>
      </w:pPr>
    </w:p>
    <w:p w14:paraId="4A8F69FC" w14:textId="656DCFC7" w:rsidR="00EC04F7" w:rsidDel="00BD2D46" w:rsidRDefault="00EC04F7" w:rsidP="0000142C">
      <w:pPr>
        <w:pStyle w:val="ListParagraph"/>
        <w:ind w:left="2160"/>
        <w:rPr>
          <w:del w:id="142" w:author="Pallavee Kumar" w:date="2014-12-08T17:01:00Z"/>
          <w:b/>
        </w:rPr>
      </w:pPr>
    </w:p>
    <w:p w14:paraId="7AE1C514" w14:textId="458637F0" w:rsidR="00EC04F7" w:rsidDel="00BD2D46" w:rsidRDefault="00EC04F7" w:rsidP="0000142C">
      <w:pPr>
        <w:pStyle w:val="ListParagraph"/>
        <w:ind w:left="2160"/>
        <w:rPr>
          <w:del w:id="143" w:author="Pallavee Kumar" w:date="2014-12-08T17:01:00Z"/>
          <w:b/>
        </w:rPr>
      </w:pPr>
    </w:p>
    <w:p w14:paraId="42529CFB" w14:textId="77777777" w:rsidR="00EC04F7" w:rsidRDefault="00EC04F7" w:rsidP="0000142C">
      <w:pPr>
        <w:pStyle w:val="ListParagraph"/>
        <w:ind w:left="2160"/>
        <w:rPr>
          <w:b/>
        </w:rPr>
      </w:pPr>
    </w:p>
    <w:p w14:paraId="765D27D1" w14:textId="5DF2CFC2" w:rsidR="00EC04F7" w:rsidDel="00BD2D46" w:rsidRDefault="00EC04F7" w:rsidP="0000142C">
      <w:pPr>
        <w:pStyle w:val="ListParagraph"/>
        <w:ind w:left="2160"/>
        <w:rPr>
          <w:del w:id="144" w:author="Pallavee Kumar" w:date="2014-12-08T17:01:00Z"/>
          <w:b/>
        </w:rPr>
      </w:pPr>
    </w:p>
    <w:p w14:paraId="6ECD6692" w14:textId="42FC2BA5" w:rsidR="00EC04F7" w:rsidDel="00BD2D46" w:rsidRDefault="00EC04F7" w:rsidP="0000142C">
      <w:pPr>
        <w:pStyle w:val="ListParagraph"/>
        <w:ind w:left="2160"/>
        <w:rPr>
          <w:del w:id="145" w:author="Pallavee Kumar" w:date="2014-12-08T17:01:00Z"/>
          <w:b/>
        </w:rPr>
      </w:pPr>
    </w:p>
    <w:p w14:paraId="58E4F3BC" w14:textId="558C05F8" w:rsidR="00EC04F7" w:rsidDel="00BD2D46" w:rsidRDefault="00EC04F7" w:rsidP="0000142C">
      <w:pPr>
        <w:pStyle w:val="ListParagraph"/>
        <w:ind w:left="2160"/>
        <w:rPr>
          <w:del w:id="146" w:author="Pallavee Kumar" w:date="2014-12-08T17:01:00Z"/>
          <w:b/>
        </w:rPr>
      </w:pPr>
    </w:p>
    <w:p w14:paraId="62676782" w14:textId="347F1DBD" w:rsidR="00EC04F7" w:rsidDel="00BD2D46" w:rsidRDefault="00EC04F7" w:rsidP="0000142C">
      <w:pPr>
        <w:pStyle w:val="ListParagraph"/>
        <w:ind w:left="2160"/>
        <w:rPr>
          <w:del w:id="147" w:author="Pallavee Kumar" w:date="2014-12-08T17:01:00Z"/>
          <w:b/>
        </w:rPr>
      </w:pPr>
    </w:p>
    <w:p w14:paraId="33FADBDD" w14:textId="5BF40323" w:rsidR="00EC04F7" w:rsidDel="00BD2D46" w:rsidRDefault="00EC04F7" w:rsidP="0000142C">
      <w:pPr>
        <w:pStyle w:val="ListParagraph"/>
        <w:ind w:left="2160"/>
        <w:rPr>
          <w:del w:id="148" w:author="Pallavee Kumar" w:date="2014-12-08T17:01:00Z"/>
          <w:b/>
        </w:rPr>
      </w:pPr>
    </w:p>
    <w:p w14:paraId="39D18DDE" w14:textId="4CE572D3" w:rsidR="00EC04F7" w:rsidDel="00BD2D46" w:rsidRDefault="00EC04F7" w:rsidP="0000142C">
      <w:pPr>
        <w:pStyle w:val="ListParagraph"/>
        <w:ind w:left="2160"/>
        <w:rPr>
          <w:del w:id="149" w:author="Pallavee Kumar" w:date="2014-12-08T17:01:00Z"/>
          <w:b/>
        </w:rPr>
      </w:pPr>
    </w:p>
    <w:p w14:paraId="373C5CA9" w14:textId="4676C675" w:rsidR="00EC04F7" w:rsidDel="00BD2D46" w:rsidRDefault="00EC04F7" w:rsidP="0000142C">
      <w:pPr>
        <w:pStyle w:val="ListParagraph"/>
        <w:ind w:left="2160"/>
        <w:rPr>
          <w:del w:id="150" w:author="Pallavee Kumar" w:date="2014-12-08T17:01:00Z"/>
          <w:b/>
        </w:rPr>
      </w:pPr>
    </w:p>
    <w:p w14:paraId="21BB7F29" w14:textId="41A5CF1D" w:rsidR="00EC04F7" w:rsidDel="00BD2D46" w:rsidRDefault="00EC04F7" w:rsidP="0000142C">
      <w:pPr>
        <w:pStyle w:val="ListParagraph"/>
        <w:ind w:left="2160"/>
        <w:rPr>
          <w:del w:id="151" w:author="Pallavee Kumar" w:date="2014-12-08T17:01:00Z"/>
          <w:b/>
        </w:rPr>
      </w:pPr>
    </w:p>
    <w:p w14:paraId="310A117A" w14:textId="7BAA54A5" w:rsidR="00EC04F7" w:rsidDel="00BD2D46" w:rsidRDefault="00EC04F7" w:rsidP="0000142C">
      <w:pPr>
        <w:pStyle w:val="ListParagraph"/>
        <w:ind w:left="2160"/>
        <w:rPr>
          <w:del w:id="152" w:author="Pallavee Kumar" w:date="2014-12-08T17:01:00Z"/>
          <w:b/>
        </w:rPr>
      </w:pPr>
    </w:p>
    <w:p w14:paraId="6A4D3708" w14:textId="10492FBA" w:rsidR="00EC04F7" w:rsidDel="00BD2D46" w:rsidRDefault="00EC04F7" w:rsidP="0000142C">
      <w:pPr>
        <w:pStyle w:val="ListParagraph"/>
        <w:ind w:left="2160"/>
        <w:rPr>
          <w:del w:id="153" w:author="Pallavee Kumar" w:date="2014-12-08T17:01:00Z"/>
          <w:b/>
        </w:rPr>
      </w:pPr>
    </w:p>
    <w:p w14:paraId="2F451336" w14:textId="4860CA3F" w:rsidR="00EC04F7" w:rsidDel="00BD2D46" w:rsidRDefault="00EC04F7" w:rsidP="0000142C">
      <w:pPr>
        <w:pStyle w:val="ListParagraph"/>
        <w:ind w:left="2160"/>
        <w:rPr>
          <w:del w:id="154" w:author="Pallavee Kumar" w:date="2014-12-08T17:01:00Z"/>
          <w:b/>
        </w:rPr>
      </w:pPr>
    </w:p>
    <w:p w14:paraId="07FEC847" w14:textId="25A861F8" w:rsidR="00EC04F7" w:rsidDel="00BD2D46" w:rsidRDefault="00EC04F7" w:rsidP="0000142C">
      <w:pPr>
        <w:pStyle w:val="ListParagraph"/>
        <w:ind w:left="2160"/>
        <w:rPr>
          <w:del w:id="155" w:author="Pallavee Kumar" w:date="2014-12-08T17:01:00Z"/>
          <w:b/>
        </w:rPr>
      </w:pPr>
    </w:p>
    <w:p w14:paraId="5455EE1C" w14:textId="2778781B" w:rsidR="00EC04F7" w:rsidDel="00BD2D46" w:rsidRDefault="00EC04F7" w:rsidP="0000142C">
      <w:pPr>
        <w:pStyle w:val="ListParagraph"/>
        <w:ind w:left="2160"/>
        <w:rPr>
          <w:del w:id="156" w:author="Pallavee Kumar" w:date="2014-12-08T17:01:00Z"/>
          <w:b/>
        </w:rPr>
      </w:pPr>
    </w:p>
    <w:p w14:paraId="7F9C895A" w14:textId="7F3FCE47" w:rsidR="00EC04F7" w:rsidRPr="00BB5E5E" w:rsidDel="00BD2D46" w:rsidRDefault="00EC04F7" w:rsidP="0000142C">
      <w:pPr>
        <w:pStyle w:val="ListParagraph"/>
        <w:ind w:left="2160"/>
        <w:rPr>
          <w:del w:id="157" w:author="Pallavee Kumar" w:date="2014-12-08T17:01:00Z"/>
          <w:b/>
        </w:rPr>
      </w:pPr>
    </w:p>
    <w:p w14:paraId="6CFDF378" w14:textId="751EE776" w:rsidR="00BB5E5E" w:rsidRDefault="0000142C">
      <w:pPr>
        <w:pStyle w:val="ListParagraph"/>
        <w:ind w:left="0"/>
        <w:pPrChange w:id="158" w:author="Pallavee Kumar" w:date="2014-12-08T17:01:00Z">
          <w:pPr>
            <w:pStyle w:val="ListParagraph"/>
          </w:pPr>
        </w:pPrChange>
      </w:pPr>
      <w:del w:id="159" w:author="Pallavee Kumar" w:date="2014-12-08T17:01:00Z">
        <w:r w:rsidDel="00BD2D46">
          <w:delText xml:space="preserve">   </w:delText>
        </w:r>
      </w:del>
      <w:r>
        <w:t xml:space="preserve">               </w:t>
      </w:r>
      <w:r>
        <w:rPr>
          <w:noProof/>
        </w:rPr>
        <w:t xml:space="preserve">  </w:t>
      </w:r>
      <w:r w:rsidR="00902FA5">
        <w:rPr>
          <w:noProof/>
        </w:rPr>
        <w:tab/>
      </w:r>
      <w:r w:rsidR="00607DE7">
        <w:rPr>
          <w:noProof/>
        </w:rPr>
        <w:drawing>
          <wp:inline distT="0" distB="0" distL="0" distR="0" wp14:anchorId="58FD0219" wp14:editId="3A390FAB">
            <wp:extent cx="4705350" cy="318115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3948" cy="3193726"/>
                    </a:xfrm>
                    <a:prstGeom prst="rect">
                      <a:avLst/>
                    </a:prstGeom>
                  </pic:spPr>
                </pic:pic>
              </a:graphicData>
            </a:graphic>
          </wp:inline>
        </w:drawing>
      </w:r>
    </w:p>
    <w:p w14:paraId="62DB0DAD" w14:textId="24DC430E" w:rsidR="00C4707C" w:rsidRDefault="0000142C">
      <w:pPr>
        <w:pStyle w:val="ListParagraph"/>
        <w:ind w:left="0" w:firstLine="720"/>
        <w:pPrChange w:id="160" w:author="Pallavee Kumar" w:date="2014-12-08T17:01:00Z">
          <w:pPr>
            <w:pStyle w:val="ListParagraph"/>
            <w:ind w:firstLine="720"/>
          </w:pPr>
        </w:pPrChange>
      </w:pPr>
      <w:r>
        <w:t xml:space="preserve"> </w:t>
      </w:r>
      <w:r w:rsidR="00902FA5">
        <w:t xml:space="preserve">          </w:t>
      </w:r>
      <w:r>
        <w:t xml:space="preserve">    </w:t>
      </w:r>
      <w:r w:rsidR="00607DE7">
        <w:rPr>
          <w:noProof/>
        </w:rPr>
        <w:drawing>
          <wp:inline distT="0" distB="0" distL="0" distR="0" wp14:anchorId="0D891DAD" wp14:editId="2138E45A">
            <wp:extent cx="4728117"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0281" cy="2439644"/>
                    </a:xfrm>
                    <a:prstGeom prst="rect">
                      <a:avLst/>
                    </a:prstGeom>
                  </pic:spPr>
                </pic:pic>
              </a:graphicData>
            </a:graphic>
          </wp:inline>
        </w:drawing>
      </w:r>
    </w:p>
    <w:p w14:paraId="08A87FFD" w14:textId="77777777" w:rsidR="00C4707C" w:rsidRDefault="00C4707C" w:rsidP="0000142C">
      <w:pPr>
        <w:pStyle w:val="ListParagraph"/>
      </w:pPr>
    </w:p>
    <w:p w14:paraId="334E3217" w14:textId="77777777" w:rsidR="00EC04F7" w:rsidRDefault="00EC04F7" w:rsidP="0000142C">
      <w:pPr>
        <w:pStyle w:val="ListParagraph"/>
      </w:pPr>
    </w:p>
    <w:p w14:paraId="59E46183" w14:textId="7D3B9FE6" w:rsidR="00EC04F7" w:rsidDel="00BD2D46" w:rsidRDefault="00EC04F7" w:rsidP="0000142C">
      <w:pPr>
        <w:pStyle w:val="ListParagraph"/>
        <w:rPr>
          <w:del w:id="161" w:author="Pallavee Kumar" w:date="2014-12-08T17:02:00Z"/>
        </w:rPr>
      </w:pPr>
    </w:p>
    <w:p w14:paraId="297DD188" w14:textId="1EB8B4C0" w:rsidR="00EC04F7" w:rsidDel="00BD2D46" w:rsidRDefault="00EC04F7" w:rsidP="0000142C">
      <w:pPr>
        <w:pStyle w:val="ListParagraph"/>
        <w:rPr>
          <w:del w:id="162" w:author="Pallavee Kumar" w:date="2014-12-08T17:02:00Z"/>
        </w:rPr>
      </w:pPr>
    </w:p>
    <w:p w14:paraId="5ADC1A4F" w14:textId="4CA985F9" w:rsidR="00EC04F7" w:rsidDel="00BD2D46" w:rsidRDefault="00EC04F7" w:rsidP="0000142C">
      <w:pPr>
        <w:pStyle w:val="ListParagraph"/>
        <w:rPr>
          <w:del w:id="163" w:author="Pallavee Kumar" w:date="2014-12-08T17:02:00Z"/>
        </w:rPr>
      </w:pPr>
    </w:p>
    <w:p w14:paraId="48EA229D" w14:textId="7E268233" w:rsidR="00EC04F7" w:rsidDel="00BD2D46" w:rsidRDefault="00EC04F7" w:rsidP="0000142C">
      <w:pPr>
        <w:pStyle w:val="ListParagraph"/>
        <w:rPr>
          <w:del w:id="164" w:author="Pallavee Kumar" w:date="2014-12-08T17:02:00Z"/>
        </w:rPr>
      </w:pPr>
    </w:p>
    <w:p w14:paraId="593EB9AD" w14:textId="4A59B760" w:rsidR="00EC04F7" w:rsidDel="00BD2D46" w:rsidRDefault="00EC04F7" w:rsidP="0000142C">
      <w:pPr>
        <w:pStyle w:val="ListParagraph"/>
        <w:rPr>
          <w:del w:id="165" w:author="Pallavee Kumar" w:date="2014-12-08T17:02:00Z"/>
        </w:rPr>
      </w:pPr>
    </w:p>
    <w:p w14:paraId="75CF659F" w14:textId="74950262" w:rsidR="00607DE7" w:rsidRPr="00EC04F7" w:rsidDel="00B8792D" w:rsidRDefault="00C4707C" w:rsidP="0000142C">
      <w:pPr>
        <w:pStyle w:val="ListParagraph"/>
        <w:numPr>
          <w:ilvl w:val="0"/>
          <w:numId w:val="10"/>
        </w:numPr>
        <w:rPr>
          <w:del w:id="166" w:author="Pallavee Kumar" w:date="2014-12-08T17:02:00Z"/>
          <w:b/>
        </w:rPr>
      </w:pPr>
      <w:r>
        <w:rPr>
          <w:b/>
        </w:rPr>
        <w:t>Education</w:t>
      </w:r>
      <w:ins w:id="167" w:author="Pallavee Kumar" w:date="2014-12-08T17:02:00Z">
        <w:r w:rsidR="00B8792D">
          <w:rPr>
            <w:b/>
          </w:rPr>
          <w:t xml:space="preserve"> - </w:t>
        </w:r>
      </w:ins>
    </w:p>
    <w:p w14:paraId="307A7ADA" w14:textId="5D1762EC" w:rsidR="00C4707C" w:rsidRDefault="00C4707C">
      <w:pPr>
        <w:pStyle w:val="ListParagraph"/>
        <w:numPr>
          <w:ilvl w:val="0"/>
          <w:numId w:val="10"/>
        </w:numPr>
        <w:pPrChange w:id="168" w:author="Pallavee Kumar" w:date="2014-12-08T17:02:00Z">
          <w:pPr>
            <w:ind w:left="720"/>
          </w:pPr>
        </w:pPrChange>
      </w:pPr>
      <w:r>
        <w:t xml:space="preserve">This section will allow </w:t>
      </w:r>
      <w:del w:id="169" w:author="Pallavee Kumar" w:date="2014-12-08T17:02:00Z">
        <w:r w:rsidDel="00B8792D">
          <w:delText xml:space="preserve">the </w:delText>
        </w:r>
        <w:r w:rsidR="00D22244" w:rsidDel="00B8792D">
          <w:delText>user</w:delText>
        </w:r>
      </w:del>
      <w:ins w:id="170" w:author="Pallavee Kumar" w:date="2014-12-08T17:02:00Z">
        <w:r w:rsidR="00B8792D">
          <w:t>you</w:t>
        </w:r>
      </w:ins>
      <w:r>
        <w:t xml:space="preserve"> to update the education details. There will be 4 different sections which</w:t>
      </w:r>
      <w:ins w:id="171" w:author="Pallavee Kumar" w:date="2014-12-08T17:02:00Z">
        <w:r w:rsidR="00B8792D">
          <w:t xml:space="preserve"> you will need</w:t>
        </w:r>
      </w:ins>
      <w:del w:id="172" w:author="Pallavee Kumar" w:date="2014-12-08T17:02:00Z">
        <w:r w:rsidDel="00B8792D">
          <w:delText xml:space="preserve"> </w:delText>
        </w:r>
        <w:r w:rsidR="00D22244" w:rsidDel="00B8792D">
          <w:delText>user</w:delText>
        </w:r>
        <w:r w:rsidDel="00B8792D">
          <w:delText xml:space="preserve"> has</w:delText>
        </w:r>
      </w:del>
      <w:r>
        <w:t xml:space="preserve"> to fill up </w:t>
      </w:r>
    </w:p>
    <w:p w14:paraId="65C7BADC" w14:textId="77777777" w:rsidR="00C4707C" w:rsidRDefault="00C4707C" w:rsidP="0000142C">
      <w:pPr>
        <w:pStyle w:val="ListParagraph"/>
        <w:ind w:left="1440"/>
      </w:pPr>
    </w:p>
    <w:p w14:paraId="3A587692" w14:textId="77777777" w:rsidR="00C4707C" w:rsidRDefault="00C4707C" w:rsidP="0000142C">
      <w:pPr>
        <w:pStyle w:val="ListParagraph"/>
        <w:numPr>
          <w:ilvl w:val="0"/>
          <w:numId w:val="8"/>
        </w:numPr>
        <w:ind w:left="2160"/>
      </w:pPr>
      <w:r>
        <w:t>X/SSLC/Junior</w:t>
      </w:r>
    </w:p>
    <w:p w14:paraId="6EC9810C" w14:textId="77777777" w:rsidR="00C4707C" w:rsidRDefault="00C4707C" w:rsidP="0000142C">
      <w:pPr>
        <w:pStyle w:val="ListParagraph"/>
        <w:numPr>
          <w:ilvl w:val="0"/>
          <w:numId w:val="8"/>
        </w:numPr>
        <w:ind w:left="2160"/>
      </w:pPr>
      <w:r>
        <w:t>XII/SSC/High/Equivalent</w:t>
      </w:r>
    </w:p>
    <w:p w14:paraId="4368AA89" w14:textId="77777777" w:rsidR="00C4707C" w:rsidRDefault="00C4707C" w:rsidP="0000142C">
      <w:pPr>
        <w:pStyle w:val="ListParagraph"/>
        <w:numPr>
          <w:ilvl w:val="0"/>
          <w:numId w:val="8"/>
        </w:numPr>
        <w:ind w:left="2160"/>
        <w:rPr>
          <w:ins w:id="173" w:author="Pallavee Kumar" w:date="2014-12-08T17:06:00Z"/>
        </w:rPr>
      </w:pPr>
      <w:r>
        <w:t>Graduation</w:t>
      </w:r>
    </w:p>
    <w:p w14:paraId="3229B82A" w14:textId="2671A6AC" w:rsidR="00B8792D" w:rsidDel="00B8792D" w:rsidRDefault="00B8792D">
      <w:pPr>
        <w:pStyle w:val="ListParagraph"/>
        <w:numPr>
          <w:ilvl w:val="0"/>
          <w:numId w:val="8"/>
        </w:numPr>
        <w:ind w:left="2160"/>
        <w:rPr>
          <w:del w:id="174" w:author="Pallavee Kumar" w:date="2014-12-08T17:07:00Z"/>
        </w:rPr>
      </w:pPr>
      <w:proofErr w:type="spellStart"/>
      <w:ins w:id="175" w:author="Pallavee Kumar" w:date="2014-12-08T17:06:00Z">
        <w:r>
          <w:t>Post Graduation</w:t>
        </w:r>
      </w:ins>
      <w:proofErr w:type="spellEnd"/>
      <w:ins w:id="176" w:author="Pallavee Kumar" w:date="2014-12-08T17:07:00Z">
        <w:r>
          <w:t xml:space="preserve"> / Diploma / Others</w:t>
        </w:r>
      </w:ins>
    </w:p>
    <w:p w14:paraId="2163294E" w14:textId="1C339774" w:rsidR="00C4707C" w:rsidRDefault="00C4707C" w:rsidP="00B8792D">
      <w:pPr>
        <w:pStyle w:val="ListParagraph"/>
        <w:numPr>
          <w:ilvl w:val="0"/>
          <w:numId w:val="8"/>
        </w:numPr>
        <w:ind w:left="2160"/>
        <w:rPr>
          <w:ins w:id="177" w:author="Pallavee Kumar" w:date="2014-12-08T17:04:00Z"/>
        </w:rPr>
      </w:pPr>
      <w:del w:id="178" w:author="Pallavee Kumar" w:date="2014-12-08T17:07:00Z">
        <w:r w:rsidDel="00B8792D">
          <w:delText>Others</w:delText>
        </w:r>
      </w:del>
    </w:p>
    <w:p w14:paraId="16559038" w14:textId="06A763F4" w:rsidR="00B8792D" w:rsidRDefault="00B8792D">
      <w:pPr>
        <w:ind w:left="720"/>
        <w:pPrChange w:id="179" w:author="Pallavee Kumar" w:date="2014-12-08T17:10:00Z">
          <w:pPr>
            <w:pStyle w:val="ListParagraph"/>
            <w:numPr>
              <w:numId w:val="8"/>
            </w:numPr>
            <w:ind w:left="2160" w:hanging="360"/>
          </w:pPr>
        </w:pPrChange>
      </w:pPr>
      <w:ins w:id="180" w:author="Pallavee Kumar" w:date="2014-12-08T17:04:00Z">
        <w:r>
          <w:t xml:space="preserve">X/SSLC, XII/SSC/Equivalent and Graduation details are mandatory to enter. If you have </w:t>
        </w:r>
      </w:ins>
      <w:ins w:id="181" w:author="Pallavee Kumar" w:date="2014-12-08T17:08:00Z">
        <w:r>
          <w:t xml:space="preserve">done a post-graduation, please enter the details accordingly. </w:t>
        </w:r>
      </w:ins>
      <w:ins w:id="182" w:author="Pallavee Kumar" w:date="2014-12-08T17:09:00Z">
        <w:r>
          <w:t>In case you wish to add another qualification, please click on ‘Add’ button in the</w:t>
        </w:r>
      </w:ins>
      <w:ins w:id="183" w:author="Pallavee Kumar" w:date="2014-12-08T17:10:00Z">
        <w:r>
          <w:t xml:space="preserve"> </w:t>
        </w:r>
        <w:proofErr w:type="spellStart"/>
        <w:r>
          <w:t>Post Graduation</w:t>
        </w:r>
        <w:proofErr w:type="spellEnd"/>
        <w:r>
          <w:t xml:space="preserve"> / Diploma / Others section.</w:t>
        </w:r>
      </w:ins>
      <w:ins w:id="184" w:author="Pallavee Kumar" w:date="2014-12-08T17:08:00Z">
        <w:r>
          <w:t xml:space="preserve"> </w:t>
        </w:r>
      </w:ins>
    </w:p>
    <w:p w14:paraId="46EC83AB" w14:textId="7A6D4B19" w:rsidR="00B34DDC" w:rsidRDefault="00C4707C" w:rsidP="00AD2B16">
      <w:pPr>
        <w:ind w:left="720"/>
        <w:rPr>
          <w:ins w:id="185" w:author="Vidhushi Rana" w:date="2014-12-10T13:56:00Z"/>
        </w:rPr>
      </w:pPr>
      <w:r>
        <w:t xml:space="preserve">For every above section </w:t>
      </w:r>
      <w:r w:rsidRPr="0069524F">
        <w:t>Clicking on “Edit” button will open up the fields in editable mode.</w:t>
      </w:r>
      <w:r>
        <w:t xml:space="preserve"> </w:t>
      </w:r>
      <w:del w:id="186" w:author="Pallavee Kumar" w:date="2014-12-08T17:03:00Z">
        <w:r w:rsidDel="00B8792D">
          <w:delText>Clicking on save will save the data.</w:delText>
        </w:r>
      </w:del>
      <w:ins w:id="187" w:author="Pallavee Kumar" w:date="2014-12-08T17:03:00Z">
        <w:r w:rsidR="00B8792D" w:rsidRPr="00B8792D">
          <w:t xml:space="preserve"> To save the data, please click on ‘Save’ tab.</w:t>
        </w:r>
      </w:ins>
    </w:p>
    <w:p w14:paraId="498B1482" w14:textId="6BEE63D0" w:rsidR="00417742" w:rsidRPr="00AD2B16" w:rsidRDefault="00417742" w:rsidP="00AD2B16">
      <w:pPr>
        <w:ind w:left="720"/>
        <w:rPr>
          <w:b/>
        </w:rPr>
      </w:pPr>
      <w:ins w:id="188" w:author="Vidhushi Rana" w:date="2014-12-10T13:56:00Z">
        <w:r w:rsidRPr="00417742">
          <w:rPr>
            <w:b/>
            <w:noProof/>
          </w:rPr>
          <w:drawing>
            <wp:inline distT="0" distB="0" distL="0" distR="0" wp14:anchorId="02595651" wp14:editId="10862B64">
              <wp:extent cx="5667375" cy="3456940"/>
              <wp:effectExtent l="0" t="0" r="9525" b="0"/>
              <wp:docPr id="41" name="Picture 41" descr="C:\Users\vidhushi_rana\Pictures\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dhushi_rana\Pictures\2.jp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8296" cy="3457502"/>
                      </a:xfrm>
                      <a:prstGeom prst="rect">
                        <a:avLst/>
                      </a:prstGeom>
                      <a:noFill/>
                      <a:ln>
                        <a:noFill/>
                      </a:ln>
                    </pic:spPr>
                  </pic:pic>
                </a:graphicData>
              </a:graphic>
            </wp:inline>
          </w:drawing>
        </w:r>
      </w:ins>
    </w:p>
    <w:p w14:paraId="1EDAF4F9" w14:textId="3387AB86" w:rsidR="00C4707C" w:rsidRDefault="00C4707C">
      <w:pPr>
        <w:ind w:firstLine="720"/>
        <w:pPrChange w:id="189" w:author="Pallavee Kumar" w:date="2014-12-08T17:11:00Z">
          <w:pPr>
            <w:ind w:left="1440" w:firstLine="720"/>
          </w:pPr>
        </w:pPrChange>
      </w:pPr>
      <w:del w:id="190" w:author="Vidhushi Rana" w:date="2014-12-10T16:40:00Z">
        <w:r w:rsidDel="00EC7FAD">
          <w:rPr>
            <w:noProof/>
          </w:rPr>
          <w:drawing>
            <wp:inline distT="0" distB="0" distL="0" distR="0" wp14:anchorId="3505C364" wp14:editId="76CC00DA">
              <wp:extent cx="4562856" cy="2661666"/>
              <wp:effectExtent l="19050" t="19050" r="9525"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4" t="-696" r="694" b="12993"/>
                      <a:stretch/>
                    </pic:blipFill>
                    <pic:spPr bwMode="auto">
                      <a:xfrm>
                        <a:off x="0" y="0"/>
                        <a:ext cx="4562856" cy="266166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del>
    </w:p>
    <w:p w14:paraId="50F4C335" w14:textId="6CC97B13" w:rsidR="00607DE7" w:rsidDel="00B8792D" w:rsidRDefault="00607DE7" w:rsidP="0000142C">
      <w:pPr>
        <w:pStyle w:val="ListParagraph"/>
        <w:rPr>
          <w:del w:id="191" w:author="Pallavee Kumar" w:date="2014-12-08T17:11:00Z"/>
        </w:rPr>
      </w:pPr>
    </w:p>
    <w:p w14:paraId="58F19E6C" w14:textId="26A2C816" w:rsidR="00F21990" w:rsidDel="00B8792D" w:rsidRDefault="00CB087D" w:rsidP="0000142C">
      <w:pPr>
        <w:pStyle w:val="ListParagraph"/>
        <w:rPr>
          <w:del w:id="192" w:author="Pallavee Kumar" w:date="2014-12-08T17:11:00Z"/>
        </w:rPr>
      </w:pPr>
      <w:del w:id="193" w:author="Pallavee Kumar" w:date="2014-12-08T17:11:00Z">
        <w:r w:rsidDel="00B8792D">
          <w:delText xml:space="preserve"> (Here 10</w:delText>
        </w:r>
        <w:r w:rsidRPr="00CB087D" w:rsidDel="00B8792D">
          <w:rPr>
            <w:vertAlign w:val="superscript"/>
          </w:rPr>
          <w:delText>th</w:delText>
        </w:r>
        <w:r w:rsidR="00286B9C" w:rsidDel="00B8792D">
          <w:delText>, 12th</w:delText>
        </w:r>
        <w:r w:rsidDel="00B8792D">
          <w:delText>/Equivalent Diploma and Graduation records are mandatory to enter)</w:delText>
        </w:r>
      </w:del>
    </w:p>
    <w:p w14:paraId="48576ABA" w14:textId="5D68CBFA" w:rsidR="00BB5E5E" w:rsidDel="006359C3" w:rsidRDefault="00F21990" w:rsidP="0000142C">
      <w:pPr>
        <w:pStyle w:val="ListParagraph"/>
        <w:rPr>
          <w:del w:id="194" w:author="Vidhushi Rana" w:date="2014-12-10T16:52:00Z"/>
        </w:rPr>
      </w:pPr>
      <w:del w:id="195" w:author="Vidhushi Rana" w:date="2014-12-10T16:52:00Z">
        <w:r w:rsidDel="006359C3">
          <w:delText xml:space="preserve">The records </w:delText>
        </w:r>
        <w:r w:rsidR="00AE4744" w:rsidDel="006359C3">
          <w:delText>which are indicated by red symbol in the grid are</w:delText>
        </w:r>
        <w:r w:rsidDel="006359C3">
          <w:delText xml:space="preserve"> </w:delText>
        </w:r>
        <w:r w:rsidR="00AE4744" w:rsidDel="006359C3">
          <w:delText>to be completed</w:delText>
        </w:r>
        <w:r w:rsidDel="006359C3">
          <w:delText xml:space="preserve"> and records marked as g</w:delText>
        </w:r>
        <w:r w:rsidR="003663A7" w:rsidDel="006359C3">
          <w:delText xml:space="preserve">reen indicates complete </w:delText>
        </w:r>
        <w:commentRangeStart w:id="196"/>
        <w:r w:rsidR="003663A7" w:rsidDel="006359C3">
          <w:delText>records</w:delText>
        </w:r>
        <w:commentRangeEnd w:id="196"/>
        <w:r w:rsidR="00B8792D" w:rsidDel="006359C3">
          <w:rPr>
            <w:rStyle w:val="CommentReference"/>
          </w:rPr>
          <w:commentReference w:id="196"/>
        </w:r>
        <w:r w:rsidR="003663A7" w:rsidDel="006359C3">
          <w:delText>.</w:delText>
        </w:r>
      </w:del>
    </w:p>
    <w:p w14:paraId="5CA64513" w14:textId="338DBA9E" w:rsidR="00607DE7" w:rsidDel="006359C3" w:rsidRDefault="00607DE7" w:rsidP="0000142C">
      <w:pPr>
        <w:pStyle w:val="ListParagraph"/>
        <w:rPr>
          <w:del w:id="197" w:author="Vidhushi Rana" w:date="2014-12-10T16:52:00Z"/>
        </w:rPr>
      </w:pPr>
    </w:p>
    <w:p w14:paraId="71B4CC21" w14:textId="5F3D08C0" w:rsidR="00F21990" w:rsidDel="006359C3" w:rsidRDefault="00607DE7">
      <w:pPr>
        <w:pStyle w:val="ListParagraph"/>
        <w:ind w:left="0" w:firstLine="720"/>
        <w:rPr>
          <w:del w:id="198" w:author="Vidhushi Rana" w:date="2014-12-10T16:52:00Z"/>
        </w:rPr>
        <w:pPrChange w:id="199" w:author="Pallavee Kumar" w:date="2014-12-08T17:13:00Z">
          <w:pPr>
            <w:pStyle w:val="ListParagraph"/>
            <w:ind w:left="1440" w:firstLine="720"/>
          </w:pPr>
        </w:pPrChange>
      </w:pPr>
      <w:commentRangeStart w:id="200"/>
      <w:del w:id="201" w:author="Vidhushi Rana" w:date="2014-12-10T16:52:00Z">
        <w:r w:rsidDel="006359C3">
          <w:rPr>
            <w:noProof/>
          </w:rPr>
          <w:drawing>
            <wp:inline distT="0" distB="0" distL="0" distR="0" wp14:anchorId="72E1B9C7" wp14:editId="699D1FE1">
              <wp:extent cx="4562856" cy="362954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856" cy="3629545"/>
                      </a:xfrm>
                      <a:prstGeom prst="rect">
                        <a:avLst/>
                      </a:prstGeom>
                    </pic:spPr>
                  </pic:pic>
                </a:graphicData>
              </a:graphic>
            </wp:inline>
          </w:drawing>
        </w:r>
        <w:commentRangeEnd w:id="200"/>
        <w:r w:rsidR="00B8792D" w:rsidDel="006359C3">
          <w:rPr>
            <w:rStyle w:val="CommentReference"/>
          </w:rPr>
          <w:commentReference w:id="200"/>
        </w:r>
      </w:del>
    </w:p>
    <w:p w14:paraId="40081336" w14:textId="4385A749" w:rsidR="00964BE9" w:rsidDel="006359C3" w:rsidRDefault="00964BE9">
      <w:pPr>
        <w:pStyle w:val="ListParagraph"/>
        <w:ind w:left="0" w:firstLine="720"/>
        <w:rPr>
          <w:del w:id="202" w:author="Vidhushi Rana" w:date="2014-12-10T16:52:00Z"/>
        </w:rPr>
        <w:pPrChange w:id="203" w:author="Vidhushi Rana" w:date="2014-12-10T16:52:00Z">
          <w:pPr>
            <w:pStyle w:val="ListParagraph"/>
          </w:pPr>
        </w:pPrChange>
      </w:pPr>
    </w:p>
    <w:p w14:paraId="10D5D6F6" w14:textId="6C1BB0AC" w:rsidR="00964BE9" w:rsidRDefault="003D4C6E" w:rsidP="00DE4B9E">
      <w:pPr>
        <w:ind w:left="720"/>
        <w:rPr>
          <w:ins w:id="204" w:author="Vidhushi Rana" w:date="2014-12-10T16:54:00Z"/>
        </w:rPr>
      </w:pPr>
      <w:r w:rsidRPr="004A207F">
        <w:t>For 10</w:t>
      </w:r>
      <w:r w:rsidRPr="004A207F">
        <w:rPr>
          <w:vertAlign w:val="superscript"/>
        </w:rPr>
        <w:t>th</w:t>
      </w:r>
      <w:r w:rsidRPr="004A207F">
        <w:t>/12</w:t>
      </w:r>
      <w:r w:rsidRPr="004A207F">
        <w:rPr>
          <w:vertAlign w:val="superscript"/>
        </w:rPr>
        <w:t>th</w:t>
      </w:r>
      <w:r w:rsidRPr="004A207F">
        <w:t xml:space="preserve"> records</w:t>
      </w:r>
      <w:ins w:id="205" w:author="Pallavee Kumar" w:date="2014-12-08T17:13:00Z">
        <w:r w:rsidR="00DE4B9E">
          <w:t>,</w:t>
        </w:r>
      </w:ins>
      <w:r w:rsidRPr="004A207F">
        <w:t xml:space="preserve"> the </w:t>
      </w:r>
      <w:ins w:id="206" w:author="Pallavee Kumar" w:date="2014-12-08T17:13:00Z">
        <w:r w:rsidR="00DE4B9E">
          <w:t>t</w:t>
        </w:r>
      </w:ins>
      <w:del w:id="207" w:author="Pallavee Kumar" w:date="2014-12-08T17:13:00Z">
        <w:r w:rsidRPr="004A207F" w:rsidDel="00DE4B9E">
          <w:delText>T</w:delText>
        </w:r>
      </w:del>
      <w:r w:rsidRPr="004A207F">
        <w:t>otal marks obtained an</w:t>
      </w:r>
      <w:r w:rsidR="00C820C9" w:rsidRPr="004A207F">
        <w:t xml:space="preserve">d </w:t>
      </w:r>
      <w:ins w:id="208" w:author="Pallavee Kumar" w:date="2014-12-08T17:13:00Z">
        <w:r w:rsidR="00DE4B9E">
          <w:t>m</w:t>
        </w:r>
      </w:ins>
      <w:del w:id="209" w:author="Pallavee Kumar" w:date="2014-12-08T17:13:00Z">
        <w:r w:rsidR="00C820C9" w:rsidRPr="004A207F" w:rsidDel="00DE4B9E">
          <w:delText>M</w:delText>
        </w:r>
      </w:del>
      <w:r w:rsidR="00C820C9" w:rsidRPr="004A207F">
        <w:t>aximum marks must be entered</w:t>
      </w:r>
      <w:ins w:id="210" w:author="Pallavee Kumar" w:date="2014-12-08T17:13:00Z">
        <w:r w:rsidR="00DE4B9E">
          <w:t xml:space="preserve">. </w:t>
        </w:r>
      </w:ins>
      <w:del w:id="211" w:author="Pallavee Kumar" w:date="2014-12-08T17:13:00Z">
        <w:r w:rsidR="00C820C9" w:rsidRPr="004A207F" w:rsidDel="00DE4B9E">
          <w:delText>, and t</w:delText>
        </w:r>
      </w:del>
      <w:ins w:id="212" w:author="Pallavee Kumar" w:date="2014-12-08T17:13:00Z">
        <w:r w:rsidR="00DE4B9E">
          <w:t>T</w:t>
        </w:r>
      </w:ins>
      <w:r w:rsidR="00C820C9" w:rsidRPr="004A207F">
        <w:t xml:space="preserve">he </w:t>
      </w:r>
      <w:del w:id="213" w:author="Pallavee Kumar" w:date="2014-12-08T17:14:00Z">
        <w:r w:rsidR="00C820C9" w:rsidRPr="004A207F" w:rsidDel="00DE4B9E">
          <w:delText>S</w:delText>
        </w:r>
      </w:del>
      <w:ins w:id="214" w:author="Pallavee Kumar" w:date="2014-12-08T17:14:00Z">
        <w:r w:rsidR="00DE4B9E">
          <w:t>s</w:t>
        </w:r>
      </w:ins>
      <w:r w:rsidR="00C820C9" w:rsidRPr="004A207F">
        <w:t xml:space="preserve">imple </w:t>
      </w:r>
      <w:del w:id="215" w:author="Pallavee Kumar" w:date="2014-12-08T17:14:00Z">
        <w:r w:rsidR="00C820C9" w:rsidRPr="004A207F" w:rsidDel="00DE4B9E">
          <w:delText>A</w:delText>
        </w:r>
      </w:del>
      <w:ins w:id="216" w:author="Pallavee Kumar" w:date="2014-12-08T17:14:00Z">
        <w:r w:rsidR="00DE4B9E">
          <w:t>a</w:t>
        </w:r>
      </w:ins>
      <w:r w:rsidR="00C820C9" w:rsidRPr="004A207F">
        <w:t xml:space="preserve">verage </w:t>
      </w:r>
      <w:del w:id="217" w:author="Pallavee Kumar" w:date="2014-12-08T17:14:00Z">
        <w:r w:rsidR="00C820C9" w:rsidRPr="004A207F" w:rsidDel="00DE4B9E">
          <w:delText>P</w:delText>
        </w:r>
      </w:del>
      <w:ins w:id="218" w:author="Pallavee Kumar" w:date="2014-12-08T17:14:00Z">
        <w:r w:rsidR="00DE4B9E">
          <w:t>p</w:t>
        </w:r>
      </w:ins>
      <w:r w:rsidR="00C820C9" w:rsidRPr="004A207F">
        <w:t>ercentage will be auto calculated.</w:t>
      </w:r>
      <w:r w:rsidRPr="004A207F">
        <w:t xml:space="preserve"> </w:t>
      </w:r>
    </w:p>
    <w:p w14:paraId="41C8752F" w14:textId="35774E61" w:rsidR="006359C3" w:rsidRPr="004A207F" w:rsidRDefault="006359C3" w:rsidP="00DE4B9E">
      <w:pPr>
        <w:ind w:left="720"/>
      </w:pPr>
      <w:ins w:id="219" w:author="Vidhushi Rana" w:date="2014-12-10T16:54:00Z">
        <w:r w:rsidRPr="006359C3">
          <w:rPr>
            <w:noProof/>
          </w:rPr>
          <w:drawing>
            <wp:inline distT="0" distB="0" distL="0" distR="0" wp14:anchorId="1027ED3A" wp14:editId="72521F0F">
              <wp:extent cx="5600700" cy="2494280"/>
              <wp:effectExtent l="19050" t="19050" r="19050" b="20320"/>
              <wp:docPr id="42" name="Picture 42" descr="C:\Users\vidhushi_rana\Pictures\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dhushi_rana\Pictures\2.jp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1915" cy="2494821"/>
                      </a:xfrm>
                      <a:prstGeom prst="rect">
                        <a:avLst/>
                      </a:prstGeom>
                      <a:noFill/>
                      <a:ln>
                        <a:solidFill>
                          <a:schemeClr val="accent1"/>
                        </a:solidFill>
                      </a:ln>
                    </pic:spPr>
                  </pic:pic>
                </a:graphicData>
              </a:graphic>
            </wp:inline>
          </w:drawing>
        </w:r>
      </w:ins>
    </w:p>
    <w:p w14:paraId="76A454C2" w14:textId="4C2482C9" w:rsidR="009A57D8" w:rsidRPr="004A207F" w:rsidDel="006359C3" w:rsidRDefault="00607DE7">
      <w:pPr>
        <w:ind w:firstLine="720"/>
        <w:rPr>
          <w:del w:id="220" w:author="Vidhushi Rana" w:date="2014-12-10T16:55:00Z"/>
        </w:rPr>
        <w:pPrChange w:id="221" w:author="Pallavee Kumar" w:date="2014-12-08T17:14:00Z">
          <w:pPr>
            <w:ind w:left="1440" w:firstLine="720"/>
          </w:pPr>
        </w:pPrChange>
      </w:pPr>
      <w:commentRangeStart w:id="222"/>
      <w:del w:id="223" w:author="Vidhushi Rana" w:date="2014-12-10T16:54:00Z">
        <w:r w:rsidRPr="004A207F" w:rsidDel="006359C3">
          <w:rPr>
            <w:noProof/>
          </w:rPr>
          <w:drawing>
            <wp:inline distT="0" distB="0" distL="0" distR="0" wp14:anchorId="31ACC749" wp14:editId="2FBA449E">
              <wp:extent cx="4562856" cy="186570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2856" cy="1865701"/>
                      </a:xfrm>
                      <a:prstGeom prst="rect">
                        <a:avLst/>
                      </a:prstGeom>
                    </pic:spPr>
                  </pic:pic>
                </a:graphicData>
              </a:graphic>
            </wp:inline>
          </w:drawing>
        </w:r>
      </w:del>
      <w:commentRangeEnd w:id="222"/>
      <w:r w:rsidR="00DE4B9E">
        <w:rPr>
          <w:rStyle w:val="CommentReference"/>
        </w:rPr>
        <w:commentReference w:id="222"/>
      </w:r>
    </w:p>
    <w:p w14:paraId="27F09207" w14:textId="487C1187" w:rsidR="00EC04F7" w:rsidRDefault="006359C3">
      <w:pPr>
        <w:ind w:firstLine="720"/>
        <w:rPr>
          <w:ins w:id="224" w:author="Vidhushi Rana" w:date="2014-12-10T16:59:00Z"/>
        </w:rPr>
        <w:pPrChange w:id="225" w:author="Vidhushi Rana" w:date="2014-12-10T16:55:00Z">
          <w:pPr>
            <w:ind w:left="720"/>
          </w:pPr>
        </w:pPrChange>
      </w:pPr>
      <w:ins w:id="226" w:author="Vidhushi Rana" w:date="2014-12-10T16:54:00Z">
        <w:r>
          <w:t xml:space="preserve"> </w:t>
        </w:r>
      </w:ins>
      <w:r w:rsidR="00CB087D" w:rsidRPr="004A207F">
        <w:t>For Graduation/Post Graduation/Diploma records</w:t>
      </w:r>
      <w:ins w:id="227" w:author="Pallavee Kumar" w:date="2014-12-10T10:26:00Z">
        <w:r w:rsidR="00C60A40">
          <w:t>,</w:t>
        </w:r>
      </w:ins>
      <w:r w:rsidR="00CB087D" w:rsidRPr="004A207F">
        <w:t xml:space="preserve"> the </w:t>
      </w:r>
      <w:ins w:id="228" w:author="Pallavee Kumar" w:date="2014-12-10T10:28:00Z">
        <w:r w:rsidR="00C60A40">
          <w:t xml:space="preserve">actual </w:t>
        </w:r>
      </w:ins>
      <w:r w:rsidR="00CB087D" w:rsidRPr="004A207F">
        <w:t xml:space="preserve">marks obtained and </w:t>
      </w:r>
      <w:r w:rsidR="009A57D8" w:rsidRPr="004A207F">
        <w:t>maximum</w:t>
      </w:r>
      <w:ins w:id="229" w:author="Vidhushi Rana" w:date="2014-12-10T16:55:00Z">
        <w:r>
          <w:t xml:space="preserve">   </w:t>
        </w:r>
      </w:ins>
      <w:del w:id="230" w:author="Vidhushi Rana" w:date="2014-12-10T16:55:00Z">
        <w:r w:rsidR="00CB087D" w:rsidRPr="004A207F" w:rsidDel="006359C3">
          <w:delText xml:space="preserve"> </w:delText>
        </w:r>
      </w:del>
      <w:ins w:id="231" w:author="Pallavee Kumar" w:date="2014-12-10T10:28:00Z">
        <w:r w:rsidR="00C60A40">
          <w:t xml:space="preserve">possible </w:t>
        </w:r>
      </w:ins>
      <w:r w:rsidR="00CB087D" w:rsidRPr="004A207F">
        <w:t>mar</w:t>
      </w:r>
      <w:r w:rsidR="00577ABA" w:rsidRPr="004A207F">
        <w:t>ks of each semester</w:t>
      </w:r>
      <w:r w:rsidR="00964BE9" w:rsidRPr="004A207F">
        <w:t>/year must be entered. The semester/year</w:t>
      </w:r>
      <w:ins w:id="232" w:author="Pallavee Kumar" w:date="2014-12-10T10:26:00Z">
        <w:r w:rsidR="00C60A40">
          <w:t xml:space="preserve"> (as applicable to you)</w:t>
        </w:r>
      </w:ins>
      <w:r w:rsidR="00964BE9" w:rsidRPr="004A207F">
        <w:t xml:space="preserve"> </w:t>
      </w:r>
      <w:ins w:id="233" w:author="Pallavee Kumar" w:date="2014-12-10T10:26:00Z">
        <w:r w:rsidR="00C60A40">
          <w:t>can</w:t>
        </w:r>
      </w:ins>
      <w:del w:id="234" w:author="Pallavee Kumar" w:date="2014-12-10T10:26:00Z">
        <w:r w:rsidR="00964BE9" w:rsidRPr="004A207F" w:rsidDel="00C60A40">
          <w:delText>could</w:delText>
        </w:r>
      </w:del>
      <w:r w:rsidR="00964BE9" w:rsidRPr="004A207F">
        <w:t xml:space="preserve"> be added by using </w:t>
      </w:r>
      <w:r w:rsidR="003720FC" w:rsidRPr="004A207F">
        <w:t>‘</w:t>
      </w:r>
      <w:r w:rsidR="00607DE7" w:rsidRPr="004A207F">
        <w:t>Add</w:t>
      </w:r>
      <w:r w:rsidR="003720FC" w:rsidRPr="004A207F">
        <w:t>’ button</w:t>
      </w:r>
      <w:r w:rsidR="00193B2F" w:rsidRPr="004A207F">
        <w:t>. The Simple Average Percentage will be auto calculated.</w:t>
      </w:r>
    </w:p>
    <w:p w14:paraId="2CD5C0E0" w14:textId="73C553DB" w:rsidR="005609BA" w:rsidDel="005609BA" w:rsidRDefault="005609BA">
      <w:pPr>
        <w:ind w:firstLine="720"/>
        <w:rPr>
          <w:del w:id="235" w:author="Vidhushi Rana" w:date="2014-12-10T17:00:00Z"/>
        </w:rPr>
        <w:pPrChange w:id="236" w:author="Vidhushi Rana" w:date="2014-12-10T16:55:00Z">
          <w:pPr>
            <w:ind w:left="720"/>
          </w:pPr>
        </w:pPrChange>
      </w:pPr>
      <w:ins w:id="237" w:author="Vidhushi Rana" w:date="2014-12-10T16:59:00Z">
        <w:r w:rsidRPr="005609BA">
          <w:rPr>
            <w:noProof/>
          </w:rPr>
          <w:drawing>
            <wp:inline distT="0" distB="0" distL="0" distR="0" wp14:anchorId="41689741" wp14:editId="5D01ACCC">
              <wp:extent cx="5924550" cy="4745990"/>
              <wp:effectExtent l="19050" t="19050" r="19050" b="16510"/>
              <wp:docPr id="43" name="Picture 43" descr="C:\Users\vidhushi_rana\Pictures\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dhushi_rana\Pictures\2.jp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4586" cy="4746019"/>
                      </a:xfrm>
                      <a:prstGeom prst="rect">
                        <a:avLst/>
                      </a:prstGeom>
                      <a:noFill/>
                      <a:ln>
                        <a:solidFill>
                          <a:schemeClr val="accent1"/>
                        </a:solidFill>
                      </a:ln>
                    </pic:spPr>
                  </pic:pic>
                </a:graphicData>
              </a:graphic>
            </wp:inline>
          </w:drawing>
        </w:r>
      </w:ins>
    </w:p>
    <w:p w14:paraId="531EE6DE" w14:textId="77777777" w:rsidR="00EC04F7" w:rsidDel="005609BA" w:rsidRDefault="00EC04F7" w:rsidP="0000142C">
      <w:pPr>
        <w:ind w:left="720"/>
        <w:rPr>
          <w:del w:id="238" w:author="Vidhushi Rana" w:date="2014-12-10T17:00:00Z"/>
        </w:rPr>
      </w:pPr>
    </w:p>
    <w:p w14:paraId="5DEE99E7" w14:textId="4E667A0D" w:rsidR="00964BE9" w:rsidDel="005609BA" w:rsidRDefault="00607DE7">
      <w:pPr>
        <w:rPr>
          <w:del w:id="239" w:author="Vidhushi Rana" w:date="2014-12-10T17:00:00Z"/>
        </w:rPr>
        <w:pPrChange w:id="240" w:author="Vidhushi Rana" w:date="2014-12-10T17:00:00Z">
          <w:pPr>
            <w:ind w:left="1440" w:firstLine="720"/>
          </w:pPr>
        </w:pPrChange>
      </w:pPr>
      <w:commentRangeStart w:id="241"/>
      <w:del w:id="242" w:author="Vidhushi Rana" w:date="2014-12-10T17:00:00Z">
        <w:r w:rsidDel="005609BA">
          <w:rPr>
            <w:noProof/>
          </w:rPr>
          <w:drawing>
            <wp:inline distT="0" distB="0" distL="0" distR="0" wp14:anchorId="01D5AD0A" wp14:editId="4C6512F3">
              <wp:extent cx="4562856" cy="336342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2856" cy="3363429"/>
                      </a:xfrm>
                      <a:prstGeom prst="rect">
                        <a:avLst/>
                      </a:prstGeom>
                    </pic:spPr>
                  </pic:pic>
                </a:graphicData>
              </a:graphic>
            </wp:inline>
          </w:drawing>
        </w:r>
      </w:del>
      <w:commentRangeEnd w:id="241"/>
      <w:r w:rsidR="00C60A40">
        <w:rPr>
          <w:rStyle w:val="CommentReference"/>
        </w:rPr>
        <w:commentReference w:id="241"/>
      </w:r>
    </w:p>
    <w:p w14:paraId="259325B6" w14:textId="77777777" w:rsidR="009B6605" w:rsidRDefault="009B6605">
      <w:pPr>
        <w:ind w:firstLine="720"/>
        <w:pPrChange w:id="243" w:author="Vidhushi Rana" w:date="2014-12-10T17:00:00Z">
          <w:pPr/>
        </w:pPrChange>
      </w:pPr>
    </w:p>
    <w:p w14:paraId="270A88C9" w14:textId="490D4D25" w:rsidR="00C4707C" w:rsidRPr="00EC04F7" w:rsidRDefault="00C4707C" w:rsidP="0000142C">
      <w:pPr>
        <w:pStyle w:val="ListParagraph"/>
        <w:numPr>
          <w:ilvl w:val="0"/>
          <w:numId w:val="10"/>
        </w:numPr>
        <w:rPr>
          <w:b/>
        </w:rPr>
      </w:pPr>
      <w:r>
        <w:rPr>
          <w:b/>
        </w:rPr>
        <w:t>Work Experience</w:t>
      </w:r>
    </w:p>
    <w:p w14:paraId="5A2E5EE9" w14:textId="4A440821" w:rsidR="00C4707C" w:rsidRDefault="00C4707C" w:rsidP="00902FA5">
      <w:pPr>
        <w:ind w:left="720"/>
      </w:pPr>
      <w:r>
        <w:t xml:space="preserve">This section will allow the </w:t>
      </w:r>
      <w:r w:rsidR="00D22244">
        <w:t>user</w:t>
      </w:r>
      <w:r>
        <w:t xml:space="preserve"> to update the Work Experience details.</w:t>
      </w:r>
      <w:r w:rsidRPr="00C4707C">
        <w:t xml:space="preserve"> </w:t>
      </w:r>
      <w:r>
        <w:t xml:space="preserve">There will be 3 different sections which </w:t>
      </w:r>
      <w:r w:rsidR="00D22244">
        <w:t>user</w:t>
      </w:r>
      <w:r>
        <w:t xml:space="preserve"> has to fill up </w:t>
      </w:r>
    </w:p>
    <w:p w14:paraId="3FFBECF5" w14:textId="24ADDB1B" w:rsidR="00113ECB" w:rsidDel="00C60A40" w:rsidRDefault="00113ECB" w:rsidP="0000142C">
      <w:pPr>
        <w:pStyle w:val="ListParagraph"/>
        <w:rPr>
          <w:del w:id="244" w:author="Pallavee Kumar" w:date="2014-12-10T10:30:00Z"/>
          <w:b/>
        </w:rPr>
      </w:pPr>
    </w:p>
    <w:p w14:paraId="3EBE4474" w14:textId="77777777" w:rsidR="00C4707C" w:rsidRDefault="00C4707C" w:rsidP="0000142C">
      <w:pPr>
        <w:pStyle w:val="ListParagraph"/>
        <w:numPr>
          <w:ilvl w:val="0"/>
          <w:numId w:val="9"/>
        </w:numPr>
        <w:rPr>
          <w:b/>
        </w:rPr>
      </w:pPr>
      <w:r>
        <w:rPr>
          <w:b/>
        </w:rPr>
        <w:t xml:space="preserve">Total Experience </w:t>
      </w:r>
    </w:p>
    <w:p w14:paraId="2454DAA1" w14:textId="193D8301" w:rsidR="00C4707C" w:rsidRDefault="004626AF" w:rsidP="0000142C">
      <w:pPr>
        <w:pStyle w:val="ListParagraph"/>
        <w:numPr>
          <w:ilvl w:val="0"/>
          <w:numId w:val="9"/>
        </w:numPr>
        <w:rPr>
          <w:b/>
        </w:rPr>
      </w:pPr>
      <w:r>
        <w:rPr>
          <w:b/>
        </w:rPr>
        <w:t>Experience</w:t>
      </w:r>
      <w:r w:rsidR="00C4707C">
        <w:rPr>
          <w:b/>
        </w:rPr>
        <w:t xml:space="preserve"> Details</w:t>
      </w:r>
    </w:p>
    <w:p w14:paraId="4B3DB9B7" w14:textId="64360CC1" w:rsidR="00113ECB" w:rsidRDefault="00C4707C" w:rsidP="0000142C">
      <w:pPr>
        <w:pStyle w:val="ListParagraph"/>
        <w:numPr>
          <w:ilvl w:val="0"/>
          <w:numId w:val="9"/>
        </w:numPr>
        <w:rPr>
          <w:b/>
        </w:rPr>
      </w:pPr>
      <w:r>
        <w:rPr>
          <w:b/>
        </w:rPr>
        <w:t>Compensation And Benefits</w:t>
      </w:r>
    </w:p>
    <w:p w14:paraId="08942AA6" w14:textId="7B05F4B1" w:rsidR="00EC04F7" w:rsidRPr="007A2993" w:rsidRDefault="007A2993">
      <w:pPr>
        <w:ind w:firstLine="720"/>
        <w:rPr>
          <w:b/>
        </w:rPr>
        <w:pPrChange w:id="245" w:author="Pallavee Kumar" w:date="2014-12-10T10:30:00Z">
          <w:pPr>
            <w:ind w:left="1440" w:firstLine="720"/>
          </w:pPr>
        </w:pPrChange>
      </w:pPr>
      <w:commentRangeStart w:id="246"/>
      <w:r>
        <w:rPr>
          <w:noProof/>
        </w:rPr>
        <w:drawing>
          <wp:inline distT="0" distB="0" distL="0" distR="0" wp14:anchorId="2E892077" wp14:editId="237525F0">
            <wp:extent cx="4562856" cy="2394475"/>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2856" cy="2394475"/>
                    </a:xfrm>
                    <a:prstGeom prst="rect">
                      <a:avLst/>
                    </a:prstGeom>
                  </pic:spPr>
                </pic:pic>
              </a:graphicData>
            </a:graphic>
          </wp:inline>
        </w:drawing>
      </w:r>
      <w:commentRangeEnd w:id="246"/>
      <w:r w:rsidR="00C60A40">
        <w:rPr>
          <w:rStyle w:val="CommentReference"/>
        </w:rPr>
        <w:commentReference w:id="246"/>
      </w:r>
    </w:p>
    <w:p w14:paraId="1A0A7374" w14:textId="3CBB6ECE" w:rsidR="00113ECB" w:rsidDel="00C60A40" w:rsidRDefault="00113ECB" w:rsidP="0000142C">
      <w:pPr>
        <w:pStyle w:val="ListParagraph"/>
        <w:ind w:left="2160"/>
        <w:rPr>
          <w:del w:id="247" w:author="Pallavee Kumar" w:date="2014-12-10T10:31:00Z"/>
        </w:rPr>
      </w:pPr>
    </w:p>
    <w:p w14:paraId="1DFBF80B" w14:textId="77777777" w:rsidR="009A57D8" w:rsidRDefault="009A57D8" w:rsidP="0000142C">
      <w:pPr>
        <w:pStyle w:val="ListParagraph"/>
      </w:pPr>
    </w:p>
    <w:p w14:paraId="66677BBC" w14:textId="22D457B2" w:rsidR="00113ECB" w:rsidRDefault="00113ECB" w:rsidP="00902FA5">
      <w:pPr>
        <w:ind w:left="720"/>
      </w:pPr>
      <w:del w:id="248" w:author="Pallavee Kumar" w:date="2014-12-10T10:33:00Z">
        <w:r w:rsidDel="00C60A40">
          <w:delText xml:space="preserve">Select the records marked as red and </w:delText>
        </w:r>
      </w:del>
      <w:ins w:id="249" w:author="Pallavee Kumar" w:date="2014-12-10T10:33:00Z">
        <w:r w:rsidR="00C60A40">
          <w:t xml:space="preserve">Please </w:t>
        </w:r>
      </w:ins>
      <w:r>
        <w:t xml:space="preserve">click on </w:t>
      </w:r>
      <w:commentRangeStart w:id="250"/>
      <w:r>
        <w:t xml:space="preserve">Edit button </w:t>
      </w:r>
      <w:commentRangeEnd w:id="250"/>
      <w:r w:rsidR="00C60A40">
        <w:rPr>
          <w:rStyle w:val="CommentReference"/>
        </w:rPr>
        <w:commentReference w:id="250"/>
      </w:r>
      <w:r>
        <w:t xml:space="preserve">to </w:t>
      </w:r>
      <w:ins w:id="251" w:author="Pallavee Kumar" w:date="2014-12-10T10:34:00Z">
        <w:r w:rsidR="00782C54">
          <w:t>fill</w:t>
        </w:r>
      </w:ins>
      <w:del w:id="252" w:author="Pallavee Kumar" w:date="2014-12-10T10:34:00Z">
        <w:r w:rsidDel="00782C54">
          <w:delText>complete</w:delText>
        </w:r>
      </w:del>
      <w:ins w:id="253" w:author="Pallavee Kumar" w:date="2014-12-10T10:34:00Z">
        <w:r w:rsidR="00782C54">
          <w:t xml:space="preserve"> the fields</w:t>
        </w:r>
      </w:ins>
      <w:ins w:id="254" w:author="Pallavee Kumar" w:date="2014-12-10T10:35:00Z">
        <w:r w:rsidR="00782C54">
          <w:t xml:space="preserve">. </w:t>
        </w:r>
      </w:ins>
      <w:del w:id="255" w:author="Pallavee Kumar" w:date="2014-12-10T10:34:00Z">
        <w:r w:rsidDel="00782C54">
          <w:delText xml:space="preserve"> the </w:delText>
        </w:r>
        <w:r w:rsidDel="00C60A40">
          <w:delText>records</w:delText>
        </w:r>
        <w:r w:rsidDel="00782C54">
          <w:delText>,</w:delText>
        </w:r>
      </w:del>
      <w:del w:id="256" w:author="Pallavee Kumar" w:date="2014-12-10T10:35:00Z">
        <w:r w:rsidDel="00782C54">
          <w:delText xml:space="preserve"> m</w:delText>
        </w:r>
      </w:del>
      <w:ins w:id="257" w:author="Pallavee Kumar" w:date="2014-12-10T10:35:00Z">
        <w:r w:rsidR="00782C54">
          <w:t>M</w:t>
        </w:r>
      </w:ins>
      <w:r>
        <w:t>ore records can be added by clicking on</w:t>
      </w:r>
      <w:ins w:id="258" w:author="Pallavee Kumar" w:date="2014-12-10T10:34:00Z">
        <w:r w:rsidR="00C60A40">
          <w:t xml:space="preserve"> the</w:t>
        </w:r>
      </w:ins>
      <w:r>
        <w:t xml:space="preserve"> </w:t>
      </w:r>
      <w:ins w:id="259" w:author="Pallavee Kumar" w:date="2014-12-10T10:34:00Z">
        <w:r w:rsidR="00C60A40">
          <w:t>‘</w:t>
        </w:r>
      </w:ins>
      <w:r>
        <w:t>Add</w:t>
      </w:r>
      <w:ins w:id="260" w:author="Pallavee Kumar" w:date="2014-12-10T10:38:00Z">
        <w:r w:rsidR="00782C54">
          <w:t xml:space="preserve"> New Work Experience</w:t>
        </w:r>
      </w:ins>
      <w:ins w:id="261" w:author="Pallavee Kumar" w:date="2014-12-10T10:34:00Z">
        <w:r w:rsidR="00C60A40">
          <w:t>’</w:t>
        </w:r>
      </w:ins>
      <w:r>
        <w:t xml:space="preserve"> button</w:t>
      </w:r>
      <w:r w:rsidR="003663A7">
        <w:t>.</w:t>
      </w:r>
    </w:p>
    <w:p w14:paraId="3734D050" w14:textId="77777777" w:rsidR="00EC04F7" w:rsidRDefault="00EC04F7" w:rsidP="0000142C">
      <w:pPr>
        <w:pStyle w:val="ListParagraph"/>
        <w:ind w:left="1440"/>
      </w:pPr>
    </w:p>
    <w:p w14:paraId="25C8A4E7" w14:textId="0010E2C7" w:rsidR="0075272D" w:rsidRDefault="007A2993">
      <w:pPr>
        <w:ind w:firstLine="720"/>
        <w:pPrChange w:id="262" w:author="Pallavee Kumar" w:date="2014-12-10T10:38:00Z">
          <w:pPr>
            <w:ind w:left="1440" w:firstLine="720"/>
          </w:pPr>
        </w:pPrChange>
      </w:pPr>
      <w:r>
        <w:rPr>
          <w:noProof/>
        </w:rPr>
        <w:drawing>
          <wp:inline distT="0" distB="0" distL="0" distR="0" wp14:anchorId="158E31B5" wp14:editId="3B316ECE">
            <wp:extent cx="4562856" cy="244891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2856" cy="2448913"/>
                    </a:xfrm>
                    <a:prstGeom prst="rect">
                      <a:avLst/>
                    </a:prstGeom>
                  </pic:spPr>
                </pic:pic>
              </a:graphicData>
            </a:graphic>
          </wp:inline>
        </w:drawing>
      </w:r>
    </w:p>
    <w:p w14:paraId="22D895E1" w14:textId="69FAAB4F" w:rsidR="007A2993" w:rsidRDefault="007A2993">
      <w:pPr>
        <w:ind w:firstLine="720"/>
        <w:pPrChange w:id="263" w:author="Pallavee Kumar" w:date="2014-12-10T10:38:00Z">
          <w:pPr>
            <w:ind w:left="1440" w:firstLine="720"/>
          </w:pPr>
        </w:pPrChange>
      </w:pPr>
      <w:r>
        <w:rPr>
          <w:noProof/>
        </w:rPr>
        <w:drawing>
          <wp:inline distT="0" distB="0" distL="0" distR="0" wp14:anchorId="508AE39E" wp14:editId="5F2773EC">
            <wp:extent cx="4562856" cy="3735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2856" cy="3735525"/>
                    </a:xfrm>
                    <a:prstGeom prst="rect">
                      <a:avLst/>
                    </a:prstGeom>
                  </pic:spPr>
                </pic:pic>
              </a:graphicData>
            </a:graphic>
          </wp:inline>
        </w:drawing>
      </w:r>
    </w:p>
    <w:p w14:paraId="1D6AE6BF" w14:textId="77777777" w:rsidR="0075272D" w:rsidRDefault="0075272D" w:rsidP="0000142C">
      <w:pPr>
        <w:pStyle w:val="ListParagraph"/>
      </w:pPr>
    </w:p>
    <w:p w14:paraId="2922E309" w14:textId="428B4F35" w:rsidR="00B81D9A" w:rsidRDefault="00B21CA8" w:rsidP="0000142C">
      <w:pPr>
        <w:pStyle w:val="ListParagraph"/>
      </w:pPr>
      <w:r>
        <w:t xml:space="preserve">On </w:t>
      </w:r>
      <w:commentRangeStart w:id="264"/>
      <w:r>
        <w:t xml:space="preserve">clicking the Experience Details </w:t>
      </w:r>
      <w:commentRangeEnd w:id="264"/>
      <w:r w:rsidR="00782C54">
        <w:rPr>
          <w:rStyle w:val="CommentReference"/>
        </w:rPr>
        <w:commentReference w:id="264"/>
      </w:r>
      <w:r>
        <w:t>the below shown details will crop up, and details pertaining to the organization worked with, the start date, Role designation in last company, notice period and any legal obligations with current organization shall be asked for.</w:t>
      </w:r>
    </w:p>
    <w:p w14:paraId="08DB52A6" w14:textId="77777777" w:rsidR="00B21CA8" w:rsidRDefault="00B21CA8" w:rsidP="0000142C">
      <w:pPr>
        <w:pStyle w:val="ListParagraph"/>
      </w:pPr>
    </w:p>
    <w:p w14:paraId="6D9CF36D" w14:textId="77777777" w:rsidR="00EC04F7" w:rsidRDefault="00EC04F7" w:rsidP="0000142C">
      <w:pPr>
        <w:pStyle w:val="ListParagraph"/>
      </w:pPr>
    </w:p>
    <w:p w14:paraId="39339229" w14:textId="77777777" w:rsidR="00EC04F7" w:rsidRDefault="00EC04F7" w:rsidP="0000142C">
      <w:pPr>
        <w:pStyle w:val="ListParagraph"/>
      </w:pPr>
    </w:p>
    <w:p w14:paraId="1ACAC309" w14:textId="6FA8F520" w:rsidR="00B21CA8" w:rsidRDefault="00B21CA8">
      <w:pPr>
        <w:pStyle w:val="ListParagraph"/>
        <w:ind w:left="0" w:firstLine="720"/>
        <w:pPrChange w:id="265" w:author="Pallavee Kumar" w:date="2014-12-10T10:39:00Z">
          <w:pPr>
            <w:pStyle w:val="ListParagraph"/>
            <w:ind w:left="1440" w:firstLine="720"/>
          </w:pPr>
        </w:pPrChange>
      </w:pPr>
      <w:r>
        <w:rPr>
          <w:noProof/>
        </w:rPr>
        <w:drawing>
          <wp:inline distT="0" distB="0" distL="0" distR="0" wp14:anchorId="3FD0CA0E" wp14:editId="7E0D44FD">
            <wp:extent cx="4562856" cy="2031637"/>
            <wp:effectExtent l="19050" t="19050" r="9525"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327" t="15109" r="29167" b="21322"/>
                    <a:stretch/>
                  </pic:blipFill>
                  <pic:spPr bwMode="auto">
                    <a:xfrm>
                      <a:off x="0" y="0"/>
                      <a:ext cx="4562856" cy="203163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F08E107" w14:textId="77777777" w:rsidR="00F431CF" w:rsidRDefault="00F431CF" w:rsidP="0000142C">
      <w:pPr>
        <w:pStyle w:val="ListParagraph"/>
      </w:pPr>
    </w:p>
    <w:p w14:paraId="62AD92AC" w14:textId="5271FBBD" w:rsidR="00F431CF" w:rsidRDefault="00F431CF" w:rsidP="0000142C">
      <w:pPr>
        <w:pStyle w:val="ListParagraph"/>
      </w:pPr>
      <w:r>
        <w:t xml:space="preserve">The Compensation and Benefits tab will prompt for </w:t>
      </w:r>
      <w:del w:id="266" w:author="Pallavee Kumar" w:date="2014-12-10T10:39:00Z">
        <w:r w:rsidDel="00782C54">
          <w:delText>S</w:delText>
        </w:r>
      </w:del>
      <w:ins w:id="267" w:author="Pallavee Kumar" w:date="2014-12-10T10:39:00Z">
        <w:r w:rsidR="00782C54">
          <w:t>s</w:t>
        </w:r>
      </w:ins>
      <w:r>
        <w:t xml:space="preserve">alary </w:t>
      </w:r>
      <w:del w:id="268" w:author="Pallavee Kumar" w:date="2014-12-10T10:39:00Z">
        <w:r w:rsidDel="00782C54">
          <w:delText>D</w:delText>
        </w:r>
      </w:del>
      <w:ins w:id="269" w:author="Pallavee Kumar" w:date="2014-12-10T10:39:00Z">
        <w:r w:rsidR="00782C54">
          <w:t>d</w:t>
        </w:r>
      </w:ins>
      <w:r>
        <w:t xml:space="preserve">etails of </w:t>
      </w:r>
      <w:del w:id="270" w:author="Pallavee Kumar" w:date="2014-12-10T10:39:00Z">
        <w:r w:rsidDel="00782C54">
          <w:delText>C</w:delText>
        </w:r>
      </w:del>
      <w:ins w:id="271" w:author="Pallavee Kumar" w:date="2014-12-10T10:39:00Z">
        <w:r w:rsidR="00782C54">
          <w:t>c</w:t>
        </w:r>
      </w:ins>
      <w:r>
        <w:t>urrent</w:t>
      </w:r>
      <w:ins w:id="272" w:author="Pallavee Kumar" w:date="2014-12-10T10:39:00Z">
        <w:r w:rsidR="00782C54">
          <w:t xml:space="preserve"> </w:t>
        </w:r>
      </w:ins>
      <w:r>
        <w:t>/</w:t>
      </w:r>
      <w:ins w:id="273" w:author="Pallavee Kumar" w:date="2014-12-10T10:39:00Z">
        <w:r w:rsidR="00782C54">
          <w:t xml:space="preserve"> </w:t>
        </w:r>
      </w:ins>
      <w:del w:id="274" w:author="Pallavee Kumar" w:date="2014-12-10T10:39:00Z">
        <w:r w:rsidDel="00782C54">
          <w:delText>L</w:delText>
        </w:r>
      </w:del>
      <w:ins w:id="275" w:author="Pallavee Kumar" w:date="2014-12-10T10:39:00Z">
        <w:r w:rsidR="00782C54">
          <w:t>l</w:t>
        </w:r>
      </w:ins>
      <w:r>
        <w:t xml:space="preserve">ast </w:t>
      </w:r>
      <w:del w:id="276" w:author="Pallavee Kumar" w:date="2014-12-10T10:39:00Z">
        <w:r w:rsidDel="00782C54">
          <w:delText>O</w:delText>
        </w:r>
      </w:del>
      <w:ins w:id="277" w:author="Pallavee Kumar" w:date="2014-12-10T10:39:00Z">
        <w:r w:rsidR="00782C54">
          <w:t>o</w:t>
        </w:r>
      </w:ins>
      <w:r>
        <w:t xml:space="preserve">rganization, </w:t>
      </w:r>
      <w:ins w:id="278" w:author="Pallavee Kumar" w:date="2014-12-10T10:40:00Z">
        <w:r w:rsidR="00782C54">
          <w:t>e</w:t>
        </w:r>
      </w:ins>
      <w:del w:id="279" w:author="Pallavee Kumar" w:date="2014-12-10T10:40:00Z">
        <w:r w:rsidDel="00782C54">
          <w:delText>E</w:delText>
        </w:r>
      </w:del>
      <w:r>
        <w:t xml:space="preserve">xpected </w:t>
      </w:r>
      <w:ins w:id="280" w:author="Pallavee Kumar" w:date="2014-12-10T10:40:00Z">
        <w:r w:rsidR="00782C54">
          <w:t>r</w:t>
        </w:r>
      </w:ins>
      <w:del w:id="281" w:author="Pallavee Kumar" w:date="2014-12-10T10:40:00Z">
        <w:r w:rsidDel="00782C54">
          <w:delText>R</w:delText>
        </w:r>
      </w:del>
      <w:r>
        <w:t xml:space="preserve">evision of </w:t>
      </w:r>
      <w:ins w:id="282" w:author="Pallavee Kumar" w:date="2014-12-10T10:40:00Z">
        <w:r w:rsidR="00782C54">
          <w:t>s</w:t>
        </w:r>
      </w:ins>
      <w:del w:id="283" w:author="Pallavee Kumar" w:date="2014-12-10T10:40:00Z">
        <w:r w:rsidDel="00782C54">
          <w:delText>S</w:delText>
        </w:r>
      </w:del>
      <w:r>
        <w:t xml:space="preserve">alary in current organization and </w:t>
      </w:r>
      <w:ins w:id="284" w:author="Pallavee Kumar" w:date="2014-12-10T10:40:00Z">
        <w:r w:rsidR="00782C54">
          <w:t>s</w:t>
        </w:r>
      </w:ins>
      <w:del w:id="285" w:author="Pallavee Kumar" w:date="2014-12-10T10:40:00Z">
        <w:r w:rsidDel="00782C54">
          <w:delText>S</w:delText>
        </w:r>
      </w:del>
      <w:r>
        <w:t xml:space="preserve">alary </w:t>
      </w:r>
      <w:ins w:id="286" w:author="Pallavee Kumar" w:date="2014-12-10T10:40:00Z">
        <w:r w:rsidR="00782C54">
          <w:t>e</w:t>
        </w:r>
      </w:ins>
      <w:del w:id="287" w:author="Pallavee Kumar" w:date="2014-12-10T10:40:00Z">
        <w:r w:rsidDel="00782C54">
          <w:delText>E</w:delText>
        </w:r>
      </w:del>
      <w:r>
        <w:t xml:space="preserve">xpected at Infosys. Salary </w:t>
      </w:r>
      <w:ins w:id="288" w:author="Pallavee Kumar" w:date="2014-12-10T10:40:00Z">
        <w:r w:rsidR="00782C54">
          <w:t>d</w:t>
        </w:r>
      </w:ins>
      <w:del w:id="289" w:author="Pallavee Kumar" w:date="2014-12-10T10:40:00Z">
        <w:r w:rsidDel="00782C54">
          <w:delText>D</w:delText>
        </w:r>
      </w:del>
      <w:r>
        <w:t xml:space="preserve">etails like </w:t>
      </w:r>
      <w:ins w:id="290" w:author="Pallavee Kumar" w:date="2014-12-10T10:40:00Z">
        <w:r w:rsidR="00782C54">
          <w:t>a</w:t>
        </w:r>
      </w:ins>
      <w:del w:id="291" w:author="Pallavee Kumar" w:date="2014-12-10T10:40:00Z">
        <w:r w:rsidDel="00782C54">
          <w:delText>A</w:delText>
        </w:r>
      </w:del>
      <w:r>
        <w:t xml:space="preserve">nnual </w:t>
      </w:r>
      <w:ins w:id="292" w:author="Pallavee Kumar" w:date="2014-12-10T10:40:00Z">
        <w:r w:rsidR="00782C54">
          <w:t>f</w:t>
        </w:r>
      </w:ins>
      <w:del w:id="293" w:author="Pallavee Kumar" w:date="2014-12-10T10:40:00Z">
        <w:r w:rsidDel="00782C54">
          <w:delText>F</w:delText>
        </w:r>
      </w:del>
      <w:r>
        <w:t xml:space="preserve">ixed </w:t>
      </w:r>
      <w:ins w:id="294" w:author="Pallavee Kumar" w:date="2014-12-10T10:40:00Z">
        <w:r w:rsidR="00782C54">
          <w:t>s</w:t>
        </w:r>
      </w:ins>
      <w:del w:id="295" w:author="Pallavee Kumar" w:date="2014-12-10T10:40:00Z">
        <w:r w:rsidDel="00782C54">
          <w:delText>S</w:delText>
        </w:r>
      </w:del>
      <w:r>
        <w:t>alary</w:t>
      </w:r>
      <w:ins w:id="296" w:author="Pallavee Kumar" w:date="2014-12-10T10:40:00Z">
        <w:r w:rsidR="00782C54">
          <w:t xml:space="preserve"> </w:t>
        </w:r>
      </w:ins>
      <w:r>
        <w:t>/</w:t>
      </w:r>
      <w:ins w:id="297" w:author="Pallavee Kumar" w:date="2014-12-10T10:40:00Z">
        <w:r w:rsidR="00782C54">
          <w:t xml:space="preserve"> </w:t>
        </w:r>
      </w:ins>
      <w:r>
        <w:t>variable salary</w:t>
      </w:r>
      <w:ins w:id="298" w:author="Pallavee Kumar" w:date="2014-12-10T10:40:00Z">
        <w:r w:rsidR="00782C54">
          <w:t xml:space="preserve"> and </w:t>
        </w:r>
      </w:ins>
      <w:del w:id="299" w:author="Pallavee Kumar" w:date="2014-12-10T10:40:00Z">
        <w:r w:rsidDel="00782C54">
          <w:delText xml:space="preserve"> </w:delText>
        </w:r>
      </w:del>
      <w:r>
        <w:t>other benefits need</w:t>
      </w:r>
      <w:del w:id="300" w:author="Pallavee Kumar" w:date="2014-12-10T10:40:00Z">
        <w:r w:rsidDel="00782C54">
          <w:delText>s</w:delText>
        </w:r>
      </w:del>
      <w:r>
        <w:t xml:space="preserve"> to be provided.</w:t>
      </w:r>
    </w:p>
    <w:p w14:paraId="44361512" w14:textId="77777777" w:rsidR="00F431CF" w:rsidRDefault="00F431CF" w:rsidP="0000142C">
      <w:pPr>
        <w:pStyle w:val="ListParagraph"/>
      </w:pPr>
    </w:p>
    <w:p w14:paraId="661BECED" w14:textId="585D2121" w:rsidR="00F431CF" w:rsidRDefault="00F431CF">
      <w:pPr>
        <w:pStyle w:val="ListParagraph"/>
        <w:ind w:left="0" w:firstLine="720"/>
        <w:pPrChange w:id="301" w:author="Pallavee Kumar" w:date="2014-12-10T10:40:00Z">
          <w:pPr>
            <w:pStyle w:val="ListParagraph"/>
            <w:ind w:left="1440" w:firstLine="720"/>
          </w:pPr>
        </w:pPrChange>
      </w:pPr>
      <w:r>
        <w:rPr>
          <w:noProof/>
        </w:rPr>
        <w:drawing>
          <wp:inline distT="0" distB="0" distL="0" distR="0" wp14:anchorId="07CCD173" wp14:editId="19545167">
            <wp:extent cx="4562856" cy="3977028"/>
            <wp:effectExtent l="19050" t="19050" r="28575"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872" t="9977" r="35096" b="4789"/>
                    <a:stretch/>
                  </pic:blipFill>
                  <pic:spPr bwMode="auto">
                    <a:xfrm>
                      <a:off x="0" y="0"/>
                      <a:ext cx="4562856" cy="397702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A6CAC35" w14:textId="77777777" w:rsidR="00B81D9A" w:rsidRDefault="00B81D9A" w:rsidP="0000142C">
      <w:pPr>
        <w:pStyle w:val="ListParagraph"/>
      </w:pPr>
    </w:p>
    <w:p w14:paraId="76174238" w14:textId="77777777" w:rsidR="00B81D9A" w:rsidRDefault="00B81D9A" w:rsidP="0000142C">
      <w:pPr>
        <w:pStyle w:val="ListParagraph"/>
      </w:pPr>
    </w:p>
    <w:p w14:paraId="75545DCB" w14:textId="79D35919" w:rsidR="00B81D9A" w:rsidDel="00782C54" w:rsidRDefault="00B81D9A" w:rsidP="0000142C">
      <w:pPr>
        <w:pStyle w:val="ListParagraph"/>
        <w:rPr>
          <w:del w:id="302" w:author="Pallavee Kumar" w:date="2014-12-10T10:40:00Z"/>
        </w:rPr>
      </w:pPr>
    </w:p>
    <w:p w14:paraId="55629C11" w14:textId="3C0E1350" w:rsidR="00B81D9A" w:rsidDel="00782C54" w:rsidRDefault="00B81D9A" w:rsidP="0000142C">
      <w:pPr>
        <w:pStyle w:val="ListParagraph"/>
        <w:rPr>
          <w:del w:id="303" w:author="Pallavee Kumar" w:date="2014-12-10T10:40:00Z"/>
        </w:rPr>
      </w:pPr>
    </w:p>
    <w:p w14:paraId="0A7B0896" w14:textId="0307A807" w:rsidR="00EC04F7" w:rsidDel="00782C54" w:rsidRDefault="00EC04F7" w:rsidP="0000142C">
      <w:pPr>
        <w:pStyle w:val="ListParagraph"/>
        <w:rPr>
          <w:del w:id="304" w:author="Pallavee Kumar" w:date="2014-12-10T10:40:00Z"/>
        </w:rPr>
      </w:pPr>
    </w:p>
    <w:p w14:paraId="430A2366" w14:textId="77777777" w:rsidR="00B81D9A" w:rsidRDefault="00B81D9A" w:rsidP="0000142C">
      <w:pPr>
        <w:pStyle w:val="ListParagraph"/>
      </w:pPr>
    </w:p>
    <w:p w14:paraId="5CD59CA6" w14:textId="355A27E4" w:rsidR="00C4707C" w:rsidRPr="00EC04F7" w:rsidRDefault="00C4707C" w:rsidP="0000142C">
      <w:pPr>
        <w:pStyle w:val="ListParagraph"/>
        <w:numPr>
          <w:ilvl w:val="0"/>
          <w:numId w:val="10"/>
        </w:numPr>
        <w:rPr>
          <w:b/>
        </w:rPr>
      </w:pPr>
      <w:r>
        <w:rPr>
          <w:b/>
        </w:rPr>
        <w:t>Gaps</w:t>
      </w:r>
    </w:p>
    <w:p w14:paraId="09E764CC" w14:textId="036B19D8" w:rsidR="00C77F48" w:rsidRDefault="00AE4744" w:rsidP="0000142C">
      <w:pPr>
        <w:pStyle w:val="ListParagraph"/>
        <w:rPr>
          <w:noProof/>
        </w:rPr>
      </w:pPr>
      <w:r>
        <w:t>Based on the information provided in Education and Work Experience section</w:t>
      </w:r>
      <w:ins w:id="305" w:author="Pallavee Kumar" w:date="2014-12-10T10:41:00Z">
        <w:r w:rsidR="00782C54">
          <w:t>s,</w:t>
        </w:r>
      </w:ins>
      <w:r>
        <w:t xml:space="preserve"> the gaps will be calculated and </w:t>
      </w:r>
      <w:ins w:id="306" w:author="Pallavee Kumar" w:date="2014-12-10T10:42:00Z">
        <w:r w:rsidR="00782C54">
          <w:t xml:space="preserve">you will need to provide the </w:t>
        </w:r>
      </w:ins>
      <w:r>
        <w:t>reasons for</w:t>
      </w:r>
      <w:r w:rsidR="00572D81">
        <w:t xml:space="preserve"> the</w:t>
      </w:r>
      <w:r>
        <w:t xml:space="preserve"> same</w:t>
      </w:r>
      <w:del w:id="307" w:author="Pallavee Kumar" w:date="2014-12-10T10:42:00Z">
        <w:r w:rsidDel="00782C54">
          <w:delText xml:space="preserve"> </w:delText>
        </w:r>
      </w:del>
      <w:del w:id="308" w:author="Pallavee Kumar" w:date="2014-12-10T10:41:00Z">
        <w:r w:rsidDel="00782C54">
          <w:delText xml:space="preserve">needs </w:delText>
        </w:r>
      </w:del>
      <w:del w:id="309" w:author="Pallavee Kumar" w:date="2014-12-10T10:42:00Z">
        <w:r w:rsidDel="00782C54">
          <w:delText>to be provided here</w:delText>
        </w:r>
      </w:del>
      <w:r>
        <w:t>.</w:t>
      </w:r>
      <w:r>
        <w:rPr>
          <w:noProof/>
        </w:rPr>
        <w:t xml:space="preserve"> </w:t>
      </w:r>
    </w:p>
    <w:p w14:paraId="0D12AD72" w14:textId="77777777" w:rsidR="00C4707C" w:rsidRDefault="00C4707C" w:rsidP="0000142C">
      <w:pPr>
        <w:pStyle w:val="ListParagraph"/>
        <w:rPr>
          <w:noProof/>
        </w:rPr>
      </w:pPr>
    </w:p>
    <w:p w14:paraId="20949EE5" w14:textId="35778FD9" w:rsidR="00C4707C" w:rsidRDefault="007A2993" w:rsidP="0000142C">
      <w:pPr>
        <w:ind w:firstLine="360"/>
      </w:pPr>
      <w:r>
        <w:rPr>
          <w:noProof/>
        </w:rPr>
        <w:drawing>
          <wp:inline distT="0" distB="0" distL="0" distR="0" wp14:anchorId="46D642AF" wp14:editId="371D57A7">
            <wp:extent cx="5943600" cy="29790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79049"/>
                    </a:xfrm>
                    <a:prstGeom prst="rect">
                      <a:avLst/>
                    </a:prstGeom>
                  </pic:spPr>
                </pic:pic>
              </a:graphicData>
            </a:graphic>
          </wp:inline>
        </w:drawing>
      </w:r>
    </w:p>
    <w:p w14:paraId="3CE1C998" w14:textId="77777777" w:rsidR="00EC04F7" w:rsidRDefault="00EC04F7" w:rsidP="0000142C">
      <w:pPr>
        <w:pStyle w:val="ListParagraph"/>
        <w:ind w:left="1440"/>
      </w:pPr>
    </w:p>
    <w:p w14:paraId="3CFF9C05" w14:textId="77777777" w:rsidR="00EC04F7" w:rsidRPr="00875871" w:rsidRDefault="00EC04F7" w:rsidP="0000142C">
      <w:pPr>
        <w:pStyle w:val="ListParagraph"/>
        <w:ind w:left="1440"/>
      </w:pPr>
    </w:p>
    <w:p w14:paraId="333954AB" w14:textId="03B26036" w:rsidR="00EC04F7" w:rsidRPr="00EC04F7" w:rsidRDefault="00EC04F7" w:rsidP="0000142C">
      <w:pPr>
        <w:pStyle w:val="ListParagraph"/>
        <w:numPr>
          <w:ilvl w:val="0"/>
          <w:numId w:val="10"/>
        </w:numPr>
        <w:rPr>
          <w:b/>
        </w:rPr>
      </w:pPr>
      <w:r>
        <w:rPr>
          <w:b/>
        </w:rPr>
        <w:t>Q</w:t>
      </w:r>
      <w:r w:rsidRPr="006C01FB">
        <w:rPr>
          <w:b/>
        </w:rPr>
        <w:t>uestionnaire</w:t>
      </w:r>
    </w:p>
    <w:p w14:paraId="61F848AA" w14:textId="739F9483" w:rsidR="00E13673" w:rsidRPr="00044F71" w:rsidDel="00782C54" w:rsidRDefault="00044F71" w:rsidP="0000142C">
      <w:pPr>
        <w:spacing w:before="30" w:after="30" w:line="240" w:lineRule="auto"/>
        <w:ind w:left="720"/>
        <w:outlineLvl w:val="3"/>
        <w:rPr>
          <w:del w:id="310" w:author="Pallavee Kumar" w:date="2014-12-10T10:43:00Z"/>
          <w:rFonts w:ascii="Calibri" w:eastAsia="Times New Roman" w:hAnsi="Calibri" w:cs="Calibri"/>
          <w:bCs/>
          <w:color w:val="000000"/>
        </w:rPr>
      </w:pPr>
      <w:r>
        <w:rPr>
          <w:rFonts w:ascii="Calibri" w:eastAsia="Times New Roman" w:hAnsi="Calibri" w:cs="Calibri"/>
          <w:bCs/>
          <w:color w:val="000000"/>
        </w:rPr>
        <w:t xml:space="preserve">All questions in this section are mandatory. </w:t>
      </w:r>
      <w:r w:rsidR="00E13673" w:rsidRPr="00044F71">
        <w:rPr>
          <w:rFonts w:ascii="Calibri" w:eastAsia="Times New Roman" w:hAnsi="Calibri" w:cs="Calibri"/>
          <w:bCs/>
          <w:color w:val="000000"/>
        </w:rPr>
        <w:t xml:space="preserve">The text boxes cannot be left blank. If your answer is ‘No’, please update “NA” wherever applicable in the </w:t>
      </w:r>
      <w:ins w:id="311" w:author="Pallavee Kumar" w:date="2014-12-10T10:49:00Z">
        <w:r w:rsidR="00504E5B">
          <w:rPr>
            <w:rFonts w:ascii="Calibri" w:eastAsia="Times New Roman" w:hAnsi="Calibri" w:cs="Calibri"/>
            <w:bCs/>
            <w:color w:val="000000"/>
          </w:rPr>
          <w:t xml:space="preserve">corresponding </w:t>
        </w:r>
      </w:ins>
      <w:r w:rsidR="00E13673" w:rsidRPr="00044F71">
        <w:rPr>
          <w:rFonts w:ascii="Calibri" w:eastAsia="Times New Roman" w:hAnsi="Calibri" w:cs="Calibri"/>
          <w:bCs/>
          <w:color w:val="000000"/>
        </w:rPr>
        <w:t>text box.</w:t>
      </w:r>
    </w:p>
    <w:p w14:paraId="0D089AEC" w14:textId="0FBC44F5" w:rsidR="006C01FB" w:rsidRDefault="006C01FB">
      <w:pPr>
        <w:spacing w:before="30" w:after="30" w:line="240" w:lineRule="auto"/>
        <w:ind w:left="720"/>
        <w:outlineLvl w:val="3"/>
        <w:pPrChange w:id="312" w:author="Pallavee Kumar" w:date="2014-12-10T10:43:00Z">
          <w:pPr>
            <w:pStyle w:val="ListParagraph"/>
          </w:pPr>
        </w:pPrChange>
      </w:pPr>
    </w:p>
    <w:p w14:paraId="1E2BF833" w14:textId="77777777" w:rsidR="00142F65" w:rsidRDefault="007F0338" w:rsidP="0000142C">
      <w:pPr>
        <w:pStyle w:val="ListParagraph"/>
      </w:pPr>
      <w:r>
        <w:rPr>
          <w:noProof/>
        </w:rPr>
        <w:drawing>
          <wp:inline distT="0" distB="0" distL="0" distR="0" wp14:anchorId="220895D0" wp14:editId="04D62316">
            <wp:extent cx="5943600" cy="5490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90125"/>
                    </a:xfrm>
                    <a:prstGeom prst="rect">
                      <a:avLst/>
                    </a:prstGeom>
                  </pic:spPr>
                </pic:pic>
              </a:graphicData>
            </a:graphic>
          </wp:inline>
        </w:drawing>
      </w:r>
    </w:p>
    <w:p w14:paraId="62C4E995" w14:textId="77777777" w:rsidR="00EC04F7" w:rsidRDefault="00EC04F7" w:rsidP="0000142C">
      <w:pPr>
        <w:pStyle w:val="ListParagraph"/>
      </w:pPr>
    </w:p>
    <w:p w14:paraId="313B765B" w14:textId="77777777" w:rsidR="00EC04F7" w:rsidRDefault="00EC04F7" w:rsidP="0000142C">
      <w:pPr>
        <w:pStyle w:val="ListParagraph"/>
      </w:pPr>
    </w:p>
    <w:p w14:paraId="2E76A5F8" w14:textId="2820623D" w:rsidR="00587F88" w:rsidRPr="00EC04F7" w:rsidRDefault="00EC04F7" w:rsidP="0000142C">
      <w:pPr>
        <w:pStyle w:val="ListParagraph"/>
        <w:numPr>
          <w:ilvl w:val="0"/>
          <w:numId w:val="10"/>
        </w:numPr>
        <w:rPr>
          <w:b/>
        </w:rPr>
      </w:pPr>
      <w:r>
        <w:rPr>
          <w:b/>
        </w:rPr>
        <w:t>Summary Details</w:t>
      </w:r>
    </w:p>
    <w:p w14:paraId="534A7A7D" w14:textId="1A2FAA39" w:rsidR="00587F88" w:rsidRDefault="00587F88" w:rsidP="0000142C">
      <w:pPr>
        <w:pStyle w:val="ListParagraph"/>
      </w:pPr>
      <w:r>
        <w:t xml:space="preserve">When you reach the ‘Summary Detail’ section, </w:t>
      </w:r>
      <w:ins w:id="313" w:author="Vidhushi Rana" w:date="2014-12-10T17:30:00Z">
        <w:r w:rsidR="00C74C23">
          <w:t>p</w:t>
        </w:r>
        <w:r w:rsidR="00C74C23" w:rsidRPr="00C74C23">
          <w:t>lease go through all the sections that you have filled to ensure that all the details are filled correctly as per your supporting documents since post submission you will not be able to make any changes in the form.</w:t>
        </w:r>
      </w:ins>
      <w:del w:id="314" w:author="Vidhushi Rana" w:date="2014-12-10T17:30:00Z">
        <w:r w:rsidDel="00C74C23">
          <w:delText>please review the form</w:delText>
        </w:r>
      </w:del>
      <w:r>
        <w:t xml:space="preserve"> </w:t>
      </w:r>
      <w:del w:id="315" w:author="Vidhushi Rana" w:date="2014-12-10T17:31:00Z">
        <w:r w:rsidDel="00C74C23">
          <w:delText>to ensure all the details are filled correctly since post submitting the form, you will not be able to make any changes.</w:delText>
        </w:r>
      </w:del>
    </w:p>
    <w:p w14:paraId="6B49FF26" w14:textId="77777777" w:rsidR="00587F88" w:rsidRDefault="00587F88" w:rsidP="0000142C">
      <w:pPr>
        <w:pStyle w:val="ListParagraph"/>
        <w:numPr>
          <w:ilvl w:val="1"/>
          <w:numId w:val="10"/>
        </w:numPr>
      </w:pPr>
      <w:r>
        <w:t>In case you want to make any corrections, please click on the relevant section and make the changes.</w:t>
      </w:r>
    </w:p>
    <w:p w14:paraId="10CE4AAC" w14:textId="2E444461" w:rsidR="00587F88" w:rsidRDefault="00587F88" w:rsidP="0000142C">
      <w:pPr>
        <w:pStyle w:val="ListParagraph"/>
        <w:numPr>
          <w:ilvl w:val="1"/>
          <w:numId w:val="10"/>
        </w:numPr>
      </w:pPr>
      <w:r>
        <w:t>Once you have reviewed</w:t>
      </w:r>
      <w:ins w:id="316" w:author="Vidhushi Rana" w:date="2014-12-10T17:31:00Z">
        <w:r w:rsidR="00C74C23">
          <w:t xml:space="preserve"> all the details</w:t>
        </w:r>
      </w:ins>
      <w:del w:id="317" w:author="Vidhushi Rana" w:date="2014-12-10T17:31:00Z">
        <w:r w:rsidDel="00C74C23">
          <w:delText xml:space="preserve"> the form</w:delText>
        </w:r>
      </w:del>
      <w:r>
        <w:t xml:space="preserve">, please </w:t>
      </w:r>
      <w:ins w:id="318" w:author="Pallavee Kumar" w:date="2014-12-10T11:00:00Z">
        <w:r w:rsidR="00F85B67">
          <w:t xml:space="preserve">read through the declaration and </w:t>
        </w:r>
      </w:ins>
      <w:ins w:id="319" w:author="Pallavee Kumar" w:date="2014-12-10T11:01:00Z">
        <w:r w:rsidR="00F85B67">
          <w:t xml:space="preserve">if you agree with it, please </w:t>
        </w:r>
      </w:ins>
      <w:r>
        <w:t>click on the checkbox as shown below and click on ‘Submit’.</w:t>
      </w:r>
    </w:p>
    <w:p w14:paraId="183B6DDA" w14:textId="54AEDC69" w:rsidR="004F1AD0" w:rsidRPr="004F1AD0" w:rsidRDefault="004F1AD0" w:rsidP="0000142C"/>
    <w:p w14:paraId="3AF1FC8B" w14:textId="77777777" w:rsidR="004F1AD0" w:rsidRDefault="007F0338">
      <w:pPr>
        <w:pStyle w:val="ListParagraph"/>
        <w:ind w:left="0"/>
        <w:rPr>
          <w:b/>
        </w:rPr>
        <w:pPrChange w:id="320" w:author="Pallavee Kumar" w:date="2014-12-10T11:00:00Z">
          <w:pPr>
            <w:pStyle w:val="ListParagraph"/>
          </w:pPr>
        </w:pPrChange>
      </w:pPr>
      <w:r>
        <w:rPr>
          <w:noProof/>
        </w:rPr>
        <w:drawing>
          <wp:inline distT="0" distB="0" distL="0" distR="0" wp14:anchorId="3AE4029E" wp14:editId="4B412C97">
            <wp:extent cx="5943600" cy="557341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573410"/>
                    </a:xfrm>
                    <a:prstGeom prst="rect">
                      <a:avLst/>
                    </a:prstGeom>
                  </pic:spPr>
                </pic:pic>
              </a:graphicData>
            </a:graphic>
          </wp:inline>
        </w:drawing>
      </w:r>
    </w:p>
    <w:p w14:paraId="70722ABF" w14:textId="77777777" w:rsidR="004F65D9" w:rsidRDefault="004F65D9" w:rsidP="0000142C">
      <w:pPr>
        <w:pStyle w:val="ListParagraph"/>
        <w:rPr>
          <w:b/>
        </w:rPr>
      </w:pPr>
    </w:p>
    <w:p w14:paraId="590D0852" w14:textId="77777777" w:rsidR="00587F88" w:rsidRDefault="00587F88">
      <w:pPr>
        <w:pPrChange w:id="321" w:author="Pallavee Kumar" w:date="2014-12-10T11:01:00Z">
          <w:pPr>
            <w:pStyle w:val="ListParagraph"/>
          </w:pPr>
        </w:pPrChange>
      </w:pPr>
      <w:r>
        <w:t>On clicking ‘Submit’, you will get the following message.  If there are any changes to be made to the form please close this overlay and update. If there are no changes to be made, please proceed and click on the ‘Submit’ button.</w:t>
      </w:r>
    </w:p>
    <w:p w14:paraId="64052434" w14:textId="00F69AD6" w:rsidR="00587F88" w:rsidDel="00F85B67" w:rsidRDefault="00F85B67" w:rsidP="0000142C">
      <w:pPr>
        <w:pStyle w:val="ListParagraph"/>
        <w:rPr>
          <w:del w:id="322" w:author="Pallavee Kumar" w:date="2014-12-10T11:02:00Z"/>
        </w:rPr>
      </w:pPr>
      <w:moveToRangeStart w:id="323" w:author="Pallavee Kumar" w:date="2014-12-10T11:02:00Z" w:name="move405972676"/>
      <w:moveTo w:id="324" w:author="Pallavee Kumar" w:date="2014-12-10T11:02:00Z">
        <w:r>
          <w:rPr>
            <w:noProof/>
          </w:rPr>
          <w:drawing>
            <wp:inline distT="0" distB="0" distL="0" distR="0" wp14:anchorId="0F9EC130" wp14:editId="40D1BDD1">
              <wp:extent cx="5038090" cy="2026201"/>
              <wp:effectExtent l="19050" t="19050" r="1016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2431" cy="2031969"/>
                      </a:xfrm>
                      <a:prstGeom prst="rect">
                        <a:avLst/>
                      </a:prstGeom>
                      <a:ln>
                        <a:solidFill>
                          <a:schemeClr val="tx1"/>
                        </a:solidFill>
                      </a:ln>
                    </pic:spPr>
                  </pic:pic>
                </a:graphicData>
              </a:graphic>
            </wp:inline>
          </w:drawing>
        </w:r>
      </w:moveTo>
      <w:moveToRangeEnd w:id="323"/>
    </w:p>
    <w:p w14:paraId="06C5963A" w14:textId="35C6D035" w:rsidR="00587F88" w:rsidRDefault="00587F88">
      <w:pPr>
        <w:ind w:firstLine="720"/>
      </w:pPr>
      <w:moveFromRangeStart w:id="325" w:author="Pallavee Kumar" w:date="2014-12-10T11:02:00Z" w:name="move405972676"/>
      <w:moveFrom w:id="326" w:author="Pallavee Kumar" w:date="2014-12-10T11:02:00Z">
        <w:r w:rsidDel="00F85B67">
          <w:rPr>
            <w:noProof/>
          </w:rPr>
          <w:drawing>
            <wp:inline distT="0" distB="0" distL="0" distR="0" wp14:anchorId="3850DDB5" wp14:editId="00F76D50">
              <wp:extent cx="4562028" cy="2026285"/>
              <wp:effectExtent l="19050" t="19050" r="1016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1095" cy="2030312"/>
                      </a:xfrm>
                      <a:prstGeom prst="rect">
                        <a:avLst/>
                      </a:prstGeom>
                      <a:ln>
                        <a:solidFill>
                          <a:schemeClr val="tx1"/>
                        </a:solidFill>
                      </a:ln>
                    </pic:spPr>
                  </pic:pic>
                </a:graphicData>
              </a:graphic>
            </wp:inline>
          </w:drawing>
        </w:r>
      </w:moveFrom>
      <w:moveFromRangeEnd w:id="325"/>
    </w:p>
    <w:p w14:paraId="7D658D22" w14:textId="77777777" w:rsidR="00EC04F7" w:rsidRDefault="00EC04F7" w:rsidP="0000142C"/>
    <w:p w14:paraId="6520ECE2" w14:textId="4AD0BDBA" w:rsidR="00587F88" w:rsidRDefault="00587F88" w:rsidP="0000142C">
      <w:r>
        <w:t xml:space="preserve">The below message would appear </w:t>
      </w:r>
      <w:del w:id="327" w:author="Pallavee Kumar" w:date="2014-12-10T11:02:00Z">
        <w:r w:rsidDel="00F85B67">
          <w:delText>and the</w:delText>
        </w:r>
      </w:del>
      <w:ins w:id="328" w:author="Pallavee Kumar" w:date="2014-12-10T11:02:00Z">
        <w:r w:rsidR="00F85B67">
          <w:t>which implies that the</w:t>
        </w:r>
      </w:ins>
      <w:r>
        <w:t xml:space="preserve"> application form is submitted successfully.</w:t>
      </w:r>
    </w:p>
    <w:p w14:paraId="3B2C94AF" w14:textId="77777777" w:rsidR="00587F88" w:rsidRDefault="00587F88" w:rsidP="0000142C">
      <w:pPr>
        <w:ind w:firstLine="720"/>
      </w:pPr>
      <w:commentRangeStart w:id="329"/>
      <w:r>
        <w:rPr>
          <w:noProof/>
        </w:rPr>
        <w:drawing>
          <wp:inline distT="0" distB="0" distL="0" distR="0" wp14:anchorId="3587AFEB" wp14:editId="021A0C5E">
            <wp:extent cx="5943600" cy="3313155"/>
            <wp:effectExtent l="19050" t="19050" r="1905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13155"/>
                    </a:xfrm>
                    <a:prstGeom prst="rect">
                      <a:avLst/>
                    </a:prstGeom>
                    <a:ln>
                      <a:solidFill>
                        <a:schemeClr val="tx1"/>
                      </a:solidFill>
                    </a:ln>
                  </pic:spPr>
                </pic:pic>
              </a:graphicData>
            </a:graphic>
          </wp:inline>
        </w:drawing>
      </w:r>
      <w:commentRangeEnd w:id="329"/>
      <w:r w:rsidR="00F85B67">
        <w:rPr>
          <w:rStyle w:val="CommentReference"/>
        </w:rPr>
        <w:commentReference w:id="329"/>
      </w:r>
    </w:p>
    <w:p w14:paraId="58065A5D" w14:textId="77777777" w:rsidR="00587F88" w:rsidRDefault="00587F88" w:rsidP="0000142C">
      <w:pPr>
        <w:pStyle w:val="ListParagraph"/>
      </w:pPr>
    </w:p>
    <w:p w14:paraId="79AC10CA" w14:textId="77777777" w:rsidR="00587F88" w:rsidRDefault="00587F88" w:rsidP="0000142C">
      <w:pPr>
        <w:pStyle w:val="ListParagraph"/>
        <w:rPr>
          <w:b/>
        </w:rPr>
      </w:pPr>
    </w:p>
    <w:p w14:paraId="66DEE1D0" w14:textId="11FBB025" w:rsidR="004F65D9" w:rsidRPr="001B5755" w:rsidRDefault="004F65D9" w:rsidP="0000142C">
      <w:pPr>
        <w:pStyle w:val="ListParagraph"/>
        <w:numPr>
          <w:ilvl w:val="0"/>
          <w:numId w:val="10"/>
        </w:numPr>
        <w:rPr>
          <w:b/>
        </w:rPr>
      </w:pPr>
      <w:r w:rsidRPr="001B5755">
        <w:rPr>
          <w:b/>
        </w:rPr>
        <w:t>Print out of Application form</w:t>
      </w:r>
    </w:p>
    <w:p w14:paraId="33EEC560" w14:textId="35CDA6C5" w:rsidR="00EC04F7" w:rsidRDefault="00F85B67" w:rsidP="0000142C">
      <w:pPr>
        <w:pStyle w:val="ListParagraph"/>
      </w:pPr>
      <w:ins w:id="330" w:author="Pallavee Kumar" w:date="2014-12-10T11:03:00Z">
        <w:r>
          <w:t xml:space="preserve">Once you have </w:t>
        </w:r>
      </w:ins>
      <w:del w:id="331" w:author="Pallavee Kumar" w:date="2014-12-10T11:03:00Z">
        <w:r w:rsidR="004F65D9" w:rsidRPr="00F2028B" w:rsidDel="00F85B67">
          <w:delText xml:space="preserve">Post </w:delText>
        </w:r>
      </w:del>
      <w:r w:rsidR="004F65D9" w:rsidRPr="00F2028B">
        <w:t>submitt</w:t>
      </w:r>
      <w:ins w:id="332" w:author="Pallavee Kumar" w:date="2014-12-10T11:03:00Z">
        <w:r>
          <w:t>ed</w:t>
        </w:r>
      </w:ins>
      <w:del w:id="333" w:author="Pallavee Kumar" w:date="2014-12-10T11:03:00Z">
        <w:r w:rsidR="004F65D9" w:rsidRPr="00F2028B" w:rsidDel="00F85B67">
          <w:delText>ing</w:delText>
        </w:r>
      </w:del>
      <w:r w:rsidR="004F65D9" w:rsidRPr="00F2028B">
        <w:t xml:space="preserve"> the application form</w:t>
      </w:r>
      <w:ins w:id="334" w:author="Pallavee Kumar" w:date="2014-12-10T11:03:00Z">
        <w:r>
          <w:t>,</w:t>
        </w:r>
      </w:ins>
      <w:del w:id="335" w:author="Pallavee Kumar" w:date="2014-12-10T11:03:00Z">
        <w:r w:rsidR="004F65D9" w:rsidRPr="00F2028B" w:rsidDel="00F85B67">
          <w:delText>;</w:delText>
        </w:r>
      </w:del>
      <w:r w:rsidR="004F65D9" w:rsidRPr="00F2028B">
        <w:t xml:space="preserve"> please take </w:t>
      </w:r>
      <w:r w:rsidR="00587F88">
        <w:t xml:space="preserve">a print out of </w:t>
      </w:r>
      <w:del w:id="336" w:author="Pallavee Kumar" w:date="2014-12-10T11:03:00Z">
        <w:r w:rsidR="00587F88" w:rsidDel="00F85B67">
          <w:delText>A</w:delText>
        </w:r>
      </w:del>
      <w:ins w:id="337" w:author="Pallavee Kumar" w:date="2014-12-10T11:03:00Z">
        <w:r>
          <w:t>a</w:t>
        </w:r>
      </w:ins>
      <w:r w:rsidR="00587F88">
        <w:t xml:space="preserve">pplication form available under </w:t>
      </w:r>
      <w:r w:rsidR="00EC04F7" w:rsidRPr="00F2028B">
        <w:t>My Applications section</w:t>
      </w:r>
      <w:ins w:id="338" w:author="Pallavee Kumar" w:date="2014-12-10T11:03:00Z">
        <w:r>
          <w:t xml:space="preserve">. You will need to </w:t>
        </w:r>
      </w:ins>
      <w:del w:id="339" w:author="Pallavee Kumar" w:date="2014-12-10T11:03:00Z">
        <w:r w:rsidR="00EC04F7" w:rsidRPr="00F2028B" w:rsidDel="00F85B67">
          <w:delText xml:space="preserve"> which </w:delText>
        </w:r>
        <w:r w:rsidR="00EC04F7" w:rsidDel="00F85B67">
          <w:delText>user</w:delText>
        </w:r>
        <w:r w:rsidR="00EC04F7" w:rsidRPr="00F2028B" w:rsidDel="00F85B67">
          <w:delText xml:space="preserve"> needs to </w:delText>
        </w:r>
      </w:del>
      <w:r w:rsidR="00EC04F7" w:rsidRPr="00F2028B">
        <w:t>carry</w:t>
      </w:r>
      <w:ins w:id="340" w:author="Pallavee Kumar" w:date="2014-12-10T11:04:00Z">
        <w:r>
          <w:t xml:space="preserve"> the print out</w:t>
        </w:r>
      </w:ins>
      <w:r w:rsidR="00EC04F7" w:rsidRPr="00F2028B">
        <w:t xml:space="preserve"> </w:t>
      </w:r>
      <w:del w:id="341" w:author="Pallavee Kumar" w:date="2014-12-10T11:04:00Z">
        <w:r w:rsidR="00EC04F7" w:rsidRPr="00F2028B" w:rsidDel="00F85B67">
          <w:delText>a</w:delText>
        </w:r>
      </w:del>
      <w:r w:rsidR="00EC04F7" w:rsidRPr="00F2028B">
        <w:t>t</w:t>
      </w:r>
      <w:ins w:id="342" w:author="Pallavee Kumar" w:date="2014-12-10T11:04:00Z">
        <w:r>
          <w:t>o</w:t>
        </w:r>
      </w:ins>
      <w:r w:rsidR="00EC04F7" w:rsidRPr="00F2028B">
        <w:t xml:space="preserve"> the interview venue.</w:t>
      </w:r>
    </w:p>
    <w:p w14:paraId="1E4E30EB" w14:textId="2D839667" w:rsidR="00D20039" w:rsidDel="00F85B67" w:rsidRDefault="00D20039" w:rsidP="0000142C">
      <w:pPr>
        <w:pStyle w:val="ListParagraph"/>
        <w:rPr>
          <w:del w:id="343" w:author="Pallavee Kumar" w:date="2014-12-10T11:04:00Z"/>
        </w:rPr>
      </w:pPr>
    </w:p>
    <w:p w14:paraId="38B75B39" w14:textId="2C2DC828" w:rsidR="00D20039" w:rsidDel="00F85B67" w:rsidRDefault="00D20039" w:rsidP="0000142C">
      <w:pPr>
        <w:pStyle w:val="ListParagraph"/>
        <w:rPr>
          <w:del w:id="344" w:author="Pallavee Kumar" w:date="2014-12-10T11:04:00Z"/>
        </w:rPr>
      </w:pPr>
    </w:p>
    <w:p w14:paraId="4AF1F542" w14:textId="73647F18" w:rsidR="00587F88" w:rsidDel="00F85B67" w:rsidRDefault="00587F88" w:rsidP="0000142C">
      <w:pPr>
        <w:pStyle w:val="ListParagraph"/>
        <w:rPr>
          <w:del w:id="345" w:author="Pallavee Kumar" w:date="2014-12-10T11:04:00Z"/>
        </w:rPr>
      </w:pPr>
    </w:p>
    <w:p w14:paraId="15C03138" w14:textId="77777777" w:rsidR="00EC04F7" w:rsidRDefault="00EC04F7" w:rsidP="0000142C">
      <w:pPr>
        <w:ind w:left="360" w:firstLine="360"/>
      </w:pPr>
      <w:r>
        <w:rPr>
          <w:noProof/>
        </w:rPr>
        <w:drawing>
          <wp:inline distT="0" distB="0" distL="0" distR="0" wp14:anchorId="1B950F7B" wp14:editId="2BCA28E5">
            <wp:extent cx="5132580" cy="2686050"/>
            <wp:effectExtent l="19050" t="19050" r="1143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4521" cy="2687066"/>
                    </a:xfrm>
                    <a:prstGeom prst="rect">
                      <a:avLst/>
                    </a:prstGeom>
                    <a:ln>
                      <a:solidFill>
                        <a:schemeClr val="tx1"/>
                      </a:solidFill>
                    </a:ln>
                  </pic:spPr>
                </pic:pic>
              </a:graphicData>
            </a:graphic>
          </wp:inline>
        </w:drawing>
      </w:r>
    </w:p>
    <w:p w14:paraId="058FB3B5" w14:textId="77777777" w:rsidR="00F85B67" w:rsidRDefault="001B5755" w:rsidP="0000142C">
      <w:pPr>
        <w:rPr>
          <w:ins w:id="346" w:author="Pallavee Kumar" w:date="2014-12-10T11:04:00Z"/>
        </w:rPr>
      </w:pPr>
      <w:r>
        <w:t xml:space="preserve">      </w:t>
      </w:r>
    </w:p>
    <w:p w14:paraId="11A299ED" w14:textId="77777777" w:rsidR="005609BA" w:rsidRDefault="005609BA">
      <w:pPr>
        <w:ind w:left="720"/>
        <w:rPr>
          <w:ins w:id="347" w:author="Vidhushi Rana" w:date="2014-12-10T17:11:00Z"/>
        </w:rPr>
        <w:pPrChange w:id="348" w:author="Pallavee Kumar" w:date="2014-12-10T11:04:00Z">
          <w:pPr/>
        </w:pPrChange>
      </w:pPr>
    </w:p>
    <w:p w14:paraId="25F7C682" w14:textId="77777777" w:rsidR="005609BA" w:rsidRDefault="005609BA">
      <w:pPr>
        <w:ind w:left="720"/>
        <w:rPr>
          <w:ins w:id="349" w:author="Vidhushi Rana" w:date="2014-12-10T17:11:00Z"/>
        </w:rPr>
        <w:pPrChange w:id="350" w:author="Pallavee Kumar" w:date="2014-12-10T11:04:00Z">
          <w:pPr/>
        </w:pPrChange>
      </w:pPr>
    </w:p>
    <w:p w14:paraId="2D871F8D" w14:textId="77777777" w:rsidR="005609BA" w:rsidRDefault="005609BA">
      <w:pPr>
        <w:ind w:left="720"/>
        <w:rPr>
          <w:ins w:id="351" w:author="Vidhushi Rana" w:date="2014-12-10T17:11:00Z"/>
        </w:rPr>
        <w:pPrChange w:id="352" w:author="Pallavee Kumar" w:date="2014-12-10T11:04:00Z">
          <w:pPr/>
        </w:pPrChange>
      </w:pPr>
    </w:p>
    <w:p w14:paraId="4816876E" w14:textId="74EDEA69" w:rsidR="00D20039" w:rsidRDefault="001B5755">
      <w:pPr>
        <w:ind w:left="720"/>
        <w:rPr>
          <w:ins w:id="353" w:author="Vidhushi Rana" w:date="2014-12-10T17:11:00Z"/>
        </w:rPr>
        <w:pPrChange w:id="354" w:author="Pallavee Kumar" w:date="2014-12-10T11:04:00Z">
          <w:pPr/>
        </w:pPrChange>
      </w:pPr>
      <w:r>
        <w:t xml:space="preserve"> </w:t>
      </w:r>
      <w:r w:rsidR="00D20039">
        <w:t>Go to My Applications sections then click on Refresh.</w:t>
      </w:r>
    </w:p>
    <w:p w14:paraId="33D23226" w14:textId="51CC22E6" w:rsidR="005609BA" w:rsidRDefault="005609BA">
      <w:pPr>
        <w:ind w:left="720"/>
        <w:pPrChange w:id="355" w:author="Pallavee Kumar" w:date="2014-12-10T11:04:00Z">
          <w:pPr/>
        </w:pPrChange>
      </w:pPr>
      <w:ins w:id="356" w:author="Vidhushi Rana" w:date="2014-12-10T17:11:00Z">
        <w:r w:rsidRPr="005609BA">
          <w:rPr>
            <w:noProof/>
          </w:rPr>
          <w:drawing>
            <wp:inline distT="0" distB="0" distL="0" distR="0" wp14:anchorId="748F21AB" wp14:editId="33F114C2">
              <wp:extent cx="5791200" cy="3501390"/>
              <wp:effectExtent l="0" t="0" r="0" b="3810"/>
              <wp:docPr id="44" name="Picture 44" descr="C:\Users\vidhushi_rana\Pictures\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dhushi_rana\Pictures\2.jp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2138" cy="3501957"/>
                      </a:xfrm>
                      <a:prstGeom prst="rect">
                        <a:avLst/>
                      </a:prstGeom>
                      <a:noFill/>
                      <a:ln>
                        <a:noFill/>
                      </a:ln>
                    </pic:spPr>
                  </pic:pic>
                </a:graphicData>
              </a:graphic>
            </wp:inline>
          </w:drawing>
        </w:r>
      </w:ins>
    </w:p>
    <w:p w14:paraId="3BE43C6D" w14:textId="260ECB8B" w:rsidR="00EC04F7" w:rsidDel="006B7E4C" w:rsidRDefault="00D20039" w:rsidP="0000142C">
      <w:pPr>
        <w:ind w:left="360" w:firstLine="360"/>
        <w:jc w:val="both"/>
        <w:rPr>
          <w:del w:id="357" w:author="Vidhushi Rana" w:date="2014-12-10T17:15:00Z"/>
        </w:rPr>
      </w:pPr>
      <w:commentRangeStart w:id="358"/>
      <w:del w:id="359" w:author="Vidhushi Rana" w:date="2014-12-10T17:11:00Z">
        <w:r w:rsidDel="00C171B3">
          <w:rPr>
            <w:noProof/>
          </w:rPr>
          <w:drawing>
            <wp:inline distT="0" distB="0" distL="0" distR="0" wp14:anchorId="2D64F633" wp14:editId="20A361A6">
              <wp:extent cx="6153150" cy="225742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3150" cy="2257425"/>
                      </a:xfrm>
                      <a:prstGeom prst="rect">
                        <a:avLst/>
                      </a:prstGeom>
                      <a:noFill/>
                      <a:ln>
                        <a:solidFill>
                          <a:schemeClr val="accent1"/>
                        </a:solidFill>
                      </a:ln>
                    </pic:spPr>
                  </pic:pic>
                </a:graphicData>
              </a:graphic>
            </wp:inline>
          </w:drawing>
        </w:r>
      </w:del>
      <w:commentRangeEnd w:id="358"/>
      <w:r w:rsidR="00F85B67">
        <w:rPr>
          <w:rStyle w:val="CommentReference"/>
        </w:rPr>
        <w:commentReference w:id="358"/>
      </w:r>
    </w:p>
    <w:p w14:paraId="3790E03D" w14:textId="77777777" w:rsidR="00D20039" w:rsidRDefault="00D20039">
      <w:pPr>
        <w:ind w:left="360" w:firstLine="360"/>
        <w:jc w:val="both"/>
        <w:pPrChange w:id="360" w:author="Vidhushi Rana" w:date="2014-12-10T17:15:00Z">
          <w:pPr>
            <w:ind w:left="360"/>
            <w:jc w:val="both"/>
          </w:pPr>
        </w:pPrChange>
      </w:pPr>
    </w:p>
    <w:p w14:paraId="6A8DA6CD" w14:textId="187CD365" w:rsidR="00D20039" w:rsidRDefault="00D20039" w:rsidP="00A47CFF">
      <w:pPr>
        <w:ind w:left="180"/>
        <w:jc w:val="both"/>
        <w:rPr>
          <w:ins w:id="361" w:author="Vidhushi Rana" w:date="2014-12-10T17:14:00Z"/>
        </w:rPr>
      </w:pPr>
      <w:proofErr w:type="gramStart"/>
      <w:r>
        <w:t>Click on</w:t>
      </w:r>
      <w:del w:id="362" w:author="Vidhushi Rana" w:date="2014-12-10T17:15:00Z">
        <w:r w:rsidDel="006B7E4C">
          <w:delText xml:space="preserve"> link</w:delText>
        </w:r>
      </w:del>
      <w:r>
        <w:t xml:space="preserve"> “</w:t>
      </w:r>
      <w:ins w:id="363" w:author="Vidhushi Rana" w:date="2014-12-10T17:15:00Z">
        <w:r w:rsidR="006B7E4C">
          <w:t>Download</w:t>
        </w:r>
      </w:ins>
      <w:del w:id="364" w:author="Vidhushi Rana" w:date="2014-12-10T17:15:00Z">
        <w:r w:rsidDel="006B7E4C">
          <w:delText>Click here to open</w:delText>
        </w:r>
      </w:del>
      <w:r>
        <w:t xml:space="preserve"> Application Form”.</w:t>
      </w:r>
      <w:proofErr w:type="gramEnd"/>
      <w:r>
        <w:t xml:space="preserve"> You </w:t>
      </w:r>
      <w:ins w:id="365" w:author="Vidhushi Rana" w:date="2014-12-10T17:15:00Z">
        <w:r w:rsidR="006B7E4C">
          <w:t xml:space="preserve">will be prompted to either </w:t>
        </w:r>
      </w:ins>
      <w:del w:id="366" w:author="Vidhushi Rana" w:date="2014-12-10T17:15:00Z">
        <w:r w:rsidDel="006B7E4C">
          <w:delText xml:space="preserve">can </w:delText>
        </w:r>
      </w:del>
      <w:r>
        <w:t xml:space="preserve">Open or Save the Application form for </w:t>
      </w:r>
      <w:del w:id="367" w:author="Vidhushi Rana" w:date="2014-12-10T17:16:00Z">
        <w:r w:rsidR="00A47CFF" w:rsidDel="006B7E4C">
          <w:delText xml:space="preserve">  </w:delText>
        </w:r>
      </w:del>
      <w:r>
        <w:t>printing.</w:t>
      </w:r>
    </w:p>
    <w:p w14:paraId="762EC956" w14:textId="1C7F9A06" w:rsidR="006B7E4C" w:rsidRPr="006B7E4C" w:rsidRDefault="006B7E4C" w:rsidP="00A47CFF">
      <w:pPr>
        <w:ind w:left="180"/>
        <w:jc w:val="both"/>
        <w:rPr>
          <w14:textOutline w14:w="9525" w14:cap="rnd" w14:cmpd="sng" w14:algn="ctr">
            <w14:solidFill>
              <w14:schemeClr w14:val="accent1"/>
            </w14:solidFill>
            <w14:prstDash w14:val="solid"/>
            <w14:bevel/>
          </w14:textOutline>
          <w:rPrChange w:id="368" w:author="Vidhushi Rana" w:date="2014-12-10T17:14:00Z">
            <w:rPr/>
          </w:rPrChange>
        </w:rPr>
      </w:pPr>
      <w:ins w:id="369" w:author="Vidhushi Rana" w:date="2014-12-10T17:14:00Z">
        <w:r w:rsidRPr="006B7E4C">
          <w:rPr>
            <w:noProof/>
          </w:rPr>
          <w:drawing>
            <wp:inline distT="0" distB="0" distL="0" distR="0" wp14:anchorId="08102A64" wp14:editId="459CD8A2">
              <wp:extent cx="6172200" cy="2997526"/>
              <wp:effectExtent l="19050" t="19050" r="19050" b="12700"/>
              <wp:docPr id="45" name="Picture 45" descr="C:\Users\vidhushi_rana\Pictures\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dhushi_rana\Pictures\2.jp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2200" cy="2997526"/>
                      </a:xfrm>
                      <a:prstGeom prst="rect">
                        <a:avLst/>
                      </a:prstGeom>
                      <a:noFill/>
                      <a:ln>
                        <a:solidFill>
                          <a:schemeClr val="accent1"/>
                        </a:solidFill>
                      </a:ln>
                    </pic:spPr>
                  </pic:pic>
                </a:graphicData>
              </a:graphic>
            </wp:inline>
          </w:drawing>
        </w:r>
      </w:ins>
    </w:p>
    <w:p w14:paraId="4BF7553B" w14:textId="77777777" w:rsidR="00D20039" w:rsidRDefault="00D20039" w:rsidP="0000142C">
      <w:pPr>
        <w:ind w:left="360"/>
        <w:jc w:val="both"/>
      </w:pPr>
    </w:p>
    <w:p w14:paraId="092CED37" w14:textId="57CEAC83" w:rsidR="00EC04F7" w:rsidRDefault="00EC04F7" w:rsidP="00902FA5">
      <w:pPr>
        <w:ind w:left="360" w:firstLine="360"/>
        <w:jc w:val="both"/>
      </w:pPr>
      <w:del w:id="370" w:author="Vidhushi Rana" w:date="2014-12-10T17:16:00Z">
        <w:r w:rsidDel="00DD10E2">
          <w:rPr>
            <w:noProof/>
          </w:rPr>
          <w:drawing>
            <wp:inline distT="0" distB="0" distL="0" distR="0" wp14:anchorId="794ADA69" wp14:editId="2EBCF316">
              <wp:extent cx="5943600" cy="2205355"/>
              <wp:effectExtent l="19050" t="19050" r="19050"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5355"/>
                      </a:xfrm>
                      <a:prstGeom prst="rect">
                        <a:avLst/>
                      </a:prstGeom>
                      <a:ln>
                        <a:solidFill>
                          <a:schemeClr val="tx1"/>
                        </a:solidFill>
                      </a:ln>
                    </pic:spPr>
                  </pic:pic>
                </a:graphicData>
              </a:graphic>
            </wp:inline>
          </w:drawing>
        </w:r>
      </w:del>
    </w:p>
    <w:p w14:paraId="06A57D2F" w14:textId="77777777" w:rsidR="00EC04F7" w:rsidRDefault="00EC04F7" w:rsidP="0000142C">
      <w:pPr>
        <w:pStyle w:val="ListParagraph"/>
        <w:jc w:val="both"/>
      </w:pPr>
    </w:p>
    <w:p w14:paraId="09E9627E" w14:textId="596F4904" w:rsidR="004F65D9" w:rsidRPr="00F2028B" w:rsidRDefault="004F65D9" w:rsidP="0000142C">
      <w:pPr>
        <w:pStyle w:val="ListParagraph"/>
        <w:jc w:val="both"/>
      </w:pPr>
    </w:p>
    <w:p w14:paraId="5CEE546D" w14:textId="1B9AA545" w:rsidR="004F1AD0" w:rsidRPr="000F5341" w:rsidRDefault="007A2993" w:rsidP="00902FA5">
      <w:pPr>
        <w:ind w:firstLine="720"/>
      </w:pPr>
      <w:del w:id="371" w:author="Vidhushi Rana" w:date="2014-12-10T17:16:00Z">
        <w:r w:rsidDel="00DD10E2">
          <w:rPr>
            <w:noProof/>
          </w:rPr>
          <w:drawing>
            <wp:inline distT="0" distB="0" distL="0" distR="0" wp14:anchorId="5F6D8A20" wp14:editId="16C30908">
              <wp:extent cx="5943600" cy="3201845"/>
              <wp:effectExtent l="19050" t="19050" r="1905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01845"/>
                      </a:xfrm>
                      <a:prstGeom prst="rect">
                        <a:avLst/>
                      </a:prstGeom>
                      <a:ln>
                        <a:solidFill>
                          <a:schemeClr val="accent1"/>
                        </a:solidFill>
                      </a:ln>
                    </pic:spPr>
                  </pic:pic>
                </a:graphicData>
              </a:graphic>
            </wp:inline>
          </w:drawing>
        </w:r>
      </w:del>
    </w:p>
    <w:sectPr w:rsidR="004F1AD0" w:rsidRPr="000F5341" w:rsidSect="0069524F">
      <w:pgSz w:w="12240" w:h="15840"/>
      <w:pgMar w:top="630" w:right="1080" w:bottom="81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Pallavee Kumar" w:date="2014-12-08T16:50:00Z" w:initials="PK">
    <w:p w14:paraId="25BD7331" w14:textId="6FF8DCB0" w:rsidR="00517B6E" w:rsidRDefault="00517B6E">
      <w:pPr>
        <w:pStyle w:val="CommentText"/>
      </w:pPr>
      <w:r>
        <w:rPr>
          <w:rStyle w:val="CommentReference"/>
        </w:rPr>
        <w:annotationRef/>
      </w:r>
      <w:r w:rsidR="00380E15">
        <w:rPr>
          <w:noProof/>
        </w:rPr>
        <w:t>Please replace the screenshot with the one which also shows the save / cancel button</w:t>
      </w:r>
    </w:p>
  </w:comment>
  <w:comment w:id="196" w:author="Pallavee Kumar" w:date="2014-12-08T17:12:00Z" w:initials="PK">
    <w:p w14:paraId="5E0B3A66" w14:textId="6FCC3A49" w:rsidR="00B8792D" w:rsidRDefault="00B8792D">
      <w:pPr>
        <w:pStyle w:val="CommentText"/>
      </w:pPr>
      <w:r>
        <w:rPr>
          <w:rStyle w:val="CommentReference"/>
        </w:rPr>
        <w:annotationRef/>
      </w:r>
      <w:r w:rsidR="00380E15">
        <w:rPr>
          <w:noProof/>
        </w:rPr>
        <w:t>screenshot?</w:t>
      </w:r>
    </w:p>
  </w:comment>
  <w:comment w:id="200" w:author="Pallavee Kumar" w:date="2014-12-08T17:12:00Z" w:initials="PK">
    <w:p w14:paraId="786A36B3" w14:textId="1DC167F1" w:rsidR="00B8792D" w:rsidRDefault="00B8792D">
      <w:pPr>
        <w:pStyle w:val="CommentText"/>
      </w:pPr>
      <w:r>
        <w:rPr>
          <w:rStyle w:val="CommentReference"/>
        </w:rPr>
        <w:annotationRef/>
      </w:r>
      <w:r w:rsidR="00380E15">
        <w:rPr>
          <w:noProof/>
        </w:rPr>
        <w:t>this screenshot can be removed I feel</w:t>
      </w:r>
    </w:p>
  </w:comment>
  <w:comment w:id="222" w:author="Pallavee Kumar" w:date="2014-12-08T17:14:00Z" w:initials="PK">
    <w:p w14:paraId="0109C4B2" w14:textId="6ECB9124" w:rsidR="00DE4B9E" w:rsidRDefault="00DE4B9E">
      <w:pPr>
        <w:pStyle w:val="CommentText"/>
      </w:pPr>
      <w:r>
        <w:rPr>
          <w:rStyle w:val="CommentReference"/>
        </w:rPr>
        <w:annotationRef/>
      </w:r>
      <w:r w:rsidR="00380E15">
        <w:rPr>
          <w:noProof/>
        </w:rPr>
        <w:t>It would be better if we give a secreenshot showing 432 in total obtained and 500 in max marks</w:t>
      </w:r>
    </w:p>
  </w:comment>
  <w:comment w:id="241" w:author="Pallavee Kumar" w:date="2014-12-10T10:27:00Z" w:initials="PK">
    <w:p w14:paraId="03F5CF17" w14:textId="1CB057BA" w:rsidR="00C60A40" w:rsidRDefault="00C60A40">
      <w:pPr>
        <w:pStyle w:val="CommentText"/>
      </w:pPr>
      <w:r>
        <w:rPr>
          <w:rStyle w:val="CommentReference"/>
        </w:rPr>
        <w:annotationRef/>
      </w:r>
      <w:r>
        <w:t xml:space="preserve">Screenshot – it will be better to give 800 / 1100, </w:t>
      </w:r>
      <w:proofErr w:type="spellStart"/>
      <w:r>
        <w:t>etc</w:t>
      </w:r>
      <w:proofErr w:type="spellEnd"/>
      <w:r>
        <w:t xml:space="preserve"> instead of 75 / 100 since with this screenshot, candidates will think that they have to enter semester wise percentages</w:t>
      </w:r>
    </w:p>
  </w:comment>
  <w:comment w:id="246" w:author="Pallavee Kumar" w:date="2014-12-10T10:29:00Z" w:initials="PK">
    <w:p w14:paraId="4AA53459" w14:textId="20061705" w:rsidR="00C60A40" w:rsidRDefault="00C60A40">
      <w:pPr>
        <w:pStyle w:val="CommentText"/>
      </w:pPr>
      <w:r>
        <w:rPr>
          <w:rStyle w:val="CommentReference"/>
        </w:rPr>
        <w:annotationRef/>
      </w:r>
      <w:r>
        <w:rPr>
          <w:color w:val="000000"/>
        </w:rPr>
        <w:t xml:space="preserve">Experience section – we had discussed that the </w:t>
      </w:r>
      <w:proofErr w:type="spellStart"/>
      <w:r>
        <w:rPr>
          <w:color w:val="000000"/>
        </w:rPr>
        <w:t>fhe</w:t>
      </w:r>
      <w:proofErr w:type="spellEnd"/>
      <w:r>
        <w:rPr>
          <w:color w:val="000000"/>
        </w:rPr>
        <w:t xml:space="preserve"> first 2 nodes should be expanded. Request you to put the correct screenshot here.</w:t>
      </w:r>
    </w:p>
  </w:comment>
  <w:comment w:id="250" w:author="Pallavee Kumar" w:date="2014-12-10T10:33:00Z" w:initials="PK">
    <w:p w14:paraId="6489C319" w14:textId="0E82E1E0" w:rsidR="00C60A40" w:rsidRDefault="00C60A40">
      <w:pPr>
        <w:pStyle w:val="CommentText"/>
      </w:pPr>
      <w:r>
        <w:rPr>
          <w:rStyle w:val="CommentReference"/>
        </w:rPr>
        <w:annotationRef/>
      </w:r>
      <w:r>
        <w:t>Screenshot should show the edit button + expanded nodes</w:t>
      </w:r>
    </w:p>
  </w:comment>
  <w:comment w:id="264" w:author="Pallavee Kumar" w:date="2014-12-10T10:39:00Z" w:initials="PK">
    <w:p w14:paraId="47351AFC" w14:textId="3A140F93" w:rsidR="00782C54" w:rsidRDefault="00782C54">
      <w:pPr>
        <w:pStyle w:val="CommentText"/>
      </w:pPr>
      <w:r>
        <w:rPr>
          <w:rStyle w:val="CommentReference"/>
        </w:rPr>
        <w:annotationRef/>
      </w:r>
      <w:r>
        <w:t>Since we are going to expand it, this statement becomes redundant and can be removed</w:t>
      </w:r>
    </w:p>
  </w:comment>
  <w:comment w:id="329" w:author="Pallavee Kumar" w:date="2014-12-10T11:06:00Z" w:initials="PK">
    <w:p w14:paraId="78832AFF" w14:textId="619BA3EB" w:rsidR="00F85B67" w:rsidRDefault="00F85B67">
      <w:pPr>
        <w:pStyle w:val="CommentText"/>
      </w:pPr>
      <w:r>
        <w:rPr>
          <w:rStyle w:val="CommentReference"/>
        </w:rPr>
        <w:annotationRef/>
      </w:r>
      <w:r>
        <w:t>I think that in this pop-up itself, we should add the instructions to take a printout.</w:t>
      </w:r>
    </w:p>
  </w:comment>
  <w:comment w:id="358" w:author="Pallavee Kumar" w:date="2014-12-10T11:04:00Z" w:initials="PK">
    <w:p w14:paraId="6646BF2B" w14:textId="0731CC06" w:rsidR="00F85B67" w:rsidRDefault="00F85B67">
      <w:pPr>
        <w:pStyle w:val="CommentText"/>
      </w:pPr>
      <w:r>
        <w:rPr>
          <w:rStyle w:val="CommentReference"/>
        </w:rPr>
        <w:annotationRef/>
      </w:r>
      <w:r>
        <w:t xml:space="preserve">Is the screenshot correct? This shows the existing system.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BD7331" w15:done="0"/>
  <w15:commentEx w15:paraId="5E0B3A66" w15:done="0"/>
  <w15:commentEx w15:paraId="786A36B3" w15:done="0"/>
  <w15:commentEx w15:paraId="0109C4B2" w15:done="0"/>
  <w15:commentEx w15:paraId="03F5CF17" w15:done="0"/>
  <w15:commentEx w15:paraId="4AA53459" w15:done="0"/>
  <w15:commentEx w15:paraId="6489C319" w15:done="0"/>
  <w15:commentEx w15:paraId="47351AFC" w15:done="0"/>
  <w15:commentEx w15:paraId="78832AFF" w15:done="0"/>
  <w15:commentEx w15:paraId="6646BF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CC5252" w14:textId="77777777" w:rsidR="00A16A09" w:rsidRDefault="00A16A09" w:rsidP="00517B6E">
      <w:pPr>
        <w:spacing w:after="0" w:line="240" w:lineRule="auto"/>
      </w:pPr>
      <w:r>
        <w:separator/>
      </w:r>
    </w:p>
  </w:endnote>
  <w:endnote w:type="continuationSeparator" w:id="0">
    <w:p w14:paraId="600894E0" w14:textId="77777777" w:rsidR="00A16A09" w:rsidRDefault="00A16A09" w:rsidP="00517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B801E2" w14:textId="77777777" w:rsidR="00A16A09" w:rsidRDefault="00A16A09" w:rsidP="00517B6E">
      <w:pPr>
        <w:spacing w:after="0" w:line="240" w:lineRule="auto"/>
      </w:pPr>
      <w:r>
        <w:separator/>
      </w:r>
    </w:p>
  </w:footnote>
  <w:footnote w:type="continuationSeparator" w:id="0">
    <w:p w14:paraId="1C531836" w14:textId="77777777" w:rsidR="00A16A09" w:rsidRDefault="00A16A09" w:rsidP="00517B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46DBB"/>
    <w:multiLevelType w:val="hybridMultilevel"/>
    <w:tmpl w:val="BE0C6A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F32116E"/>
    <w:multiLevelType w:val="hybridMultilevel"/>
    <w:tmpl w:val="AB58D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B400DD"/>
    <w:multiLevelType w:val="hybridMultilevel"/>
    <w:tmpl w:val="E66EB61C"/>
    <w:lvl w:ilvl="0" w:tplc="AD76390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9A7D5E"/>
    <w:multiLevelType w:val="hybridMultilevel"/>
    <w:tmpl w:val="F78667B0"/>
    <w:lvl w:ilvl="0" w:tplc="AD76390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025052"/>
    <w:multiLevelType w:val="hybridMultilevel"/>
    <w:tmpl w:val="1FFC8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11363D"/>
    <w:multiLevelType w:val="hybridMultilevel"/>
    <w:tmpl w:val="115E9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A45EBF"/>
    <w:multiLevelType w:val="hybridMultilevel"/>
    <w:tmpl w:val="29F4B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CB055E"/>
    <w:multiLevelType w:val="hybridMultilevel"/>
    <w:tmpl w:val="16C26E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4D976E1A"/>
    <w:multiLevelType w:val="hybridMultilevel"/>
    <w:tmpl w:val="5DC6E8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D9C2F23"/>
    <w:multiLevelType w:val="hybridMultilevel"/>
    <w:tmpl w:val="2084C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453163"/>
    <w:multiLevelType w:val="hybridMultilevel"/>
    <w:tmpl w:val="D94E1A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DB3582E"/>
    <w:multiLevelType w:val="hybridMultilevel"/>
    <w:tmpl w:val="B7CEEF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17E2FAE"/>
    <w:multiLevelType w:val="hybridMultilevel"/>
    <w:tmpl w:val="A664F8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01F0C"/>
    <w:multiLevelType w:val="hybridMultilevel"/>
    <w:tmpl w:val="690C5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6"/>
  </w:num>
  <w:num w:numId="4">
    <w:abstractNumId w:val="5"/>
  </w:num>
  <w:num w:numId="5">
    <w:abstractNumId w:val="2"/>
  </w:num>
  <w:num w:numId="6">
    <w:abstractNumId w:val="13"/>
  </w:num>
  <w:num w:numId="7">
    <w:abstractNumId w:val="11"/>
  </w:num>
  <w:num w:numId="8">
    <w:abstractNumId w:val="10"/>
  </w:num>
  <w:num w:numId="9">
    <w:abstractNumId w:val="8"/>
  </w:num>
  <w:num w:numId="10">
    <w:abstractNumId w:val="3"/>
  </w:num>
  <w:num w:numId="11">
    <w:abstractNumId w:val="7"/>
  </w:num>
  <w:num w:numId="12">
    <w:abstractNumId w:val="1"/>
  </w:num>
  <w:num w:numId="13">
    <w:abstractNumId w:val="12"/>
  </w:num>
  <w:num w:numId="1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llavee Kumar">
    <w15:presenceInfo w15:providerId="AD" w15:userId="S-1-5-21-266749940-1637964444-929701000-1509196"/>
  </w15:person>
  <w15:person w15:author="Vidhushi Rana">
    <w15:presenceInfo w15:providerId="AD" w15:userId="S-1-5-21-266749940-1637964444-929701000-1482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5341"/>
    <w:rsid w:val="0000142C"/>
    <w:rsid w:val="00025CB9"/>
    <w:rsid w:val="00044F71"/>
    <w:rsid w:val="000A5F40"/>
    <w:rsid w:val="000E73D6"/>
    <w:rsid w:val="000F5341"/>
    <w:rsid w:val="00113ECB"/>
    <w:rsid w:val="00142F65"/>
    <w:rsid w:val="00176981"/>
    <w:rsid w:val="00193B2F"/>
    <w:rsid w:val="001A0A7A"/>
    <w:rsid w:val="001B5755"/>
    <w:rsid w:val="001C47D2"/>
    <w:rsid w:val="00244314"/>
    <w:rsid w:val="002511A5"/>
    <w:rsid w:val="00286B9C"/>
    <w:rsid w:val="003045D0"/>
    <w:rsid w:val="003627C6"/>
    <w:rsid w:val="003663A7"/>
    <w:rsid w:val="003720FC"/>
    <w:rsid w:val="00380E15"/>
    <w:rsid w:val="003D4C6E"/>
    <w:rsid w:val="00402E1E"/>
    <w:rsid w:val="00417742"/>
    <w:rsid w:val="004626AF"/>
    <w:rsid w:val="004A207F"/>
    <w:rsid w:val="004B7536"/>
    <w:rsid w:val="004F1AD0"/>
    <w:rsid w:val="004F65D9"/>
    <w:rsid w:val="00504E5B"/>
    <w:rsid w:val="00516854"/>
    <w:rsid w:val="00517B6E"/>
    <w:rsid w:val="0052226E"/>
    <w:rsid w:val="005609BA"/>
    <w:rsid w:val="0056422F"/>
    <w:rsid w:val="00572D81"/>
    <w:rsid w:val="00577ABA"/>
    <w:rsid w:val="00587F88"/>
    <w:rsid w:val="005A154C"/>
    <w:rsid w:val="00606C96"/>
    <w:rsid w:val="00607DE7"/>
    <w:rsid w:val="00621696"/>
    <w:rsid w:val="006359C3"/>
    <w:rsid w:val="0069524F"/>
    <w:rsid w:val="006A00B4"/>
    <w:rsid w:val="006B7E4C"/>
    <w:rsid w:val="006C01FB"/>
    <w:rsid w:val="0075272D"/>
    <w:rsid w:val="00782C54"/>
    <w:rsid w:val="007A2993"/>
    <w:rsid w:val="007F0338"/>
    <w:rsid w:val="007F47DE"/>
    <w:rsid w:val="007F4A8E"/>
    <w:rsid w:val="007F652B"/>
    <w:rsid w:val="00837E8B"/>
    <w:rsid w:val="00875871"/>
    <w:rsid w:val="00881BEF"/>
    <w:rsid w:val="008F314E"/>
    <w:rsid w:val="008F352D"/>
    <w:rsid w:val="00902FA5"/>
    <w:rsid w:val="009607E2"/>
    <w:rsid w:val="00964BE9"/>
    <w:rsid w:val="009A57D8"/>
    <w:rsid w:val="009B6605"/>
    <w:rsid w:val="009E69E1"/>
    <w:rsid w:val="00A13986"/>
    <w:rsid w:val="00A16A09"/>
    <w:rsid w:val="00A47CFF"/>
    <w:rsid w:val="00A54764"/>
    <w:rsid w:val="00A85F8B"/>
    <w:rsid w:val="00AD2B16"/>
    <w:rsid w:val="00AD4F15"/>
    <w:rsid w:val="00AE4744"/>
    <w:rsid w:val="00AF503D"/>
    <w:rsid w:val="00B21CA8"/>
    <w:rsid w:val="00B34DDC"/>
    <w:rsid w:val="00B458A5"/>
    <w:rsid w:val="00B74A7C"/>
    <w:rsid w:val="00B81D9A"/>
    <w:rsid w:val="00B8792D"/>
    <w:rsid w:val="00BB5E5E"/>
    <w:rsid w:val="00BD2D46"/>
    <w:rsid w:val="00C15666"/>
    <w:rsid w:val="00C16027"/>
    <w:rsid w:val="00C171B3"/>
    <w:rsid w:val="00C4707C"/>
    <w:rsid w:val="00C60A40"/>
    <w:rsid w:val="00C74C23"/>
    <w:rsid w:val="00C77F48"/>
    <w:rsid w:val="00C820C9"/>
    <w:rsid w:val="00CA6B39"/>
    <w:rsid w:val="00CB087D"/>
    <w:rsid w:val="00CF6C9D"/>
    <w:rsid w:val="00D20039"/>
    <w:rsid w:val="00D22244"/>
    <w:rsid w:val="00D83EDE"/>
    <w:rsid w:val="00DD10E2"/>
    <w:rsid w:val="00DE4B9E"/>
    <w:rsid w:val="00E13673"/>
    <w:rsid w:val="00E36708"/>
    <w:rsid w:val="00E71797"/>
    <w:rsid w:val="00E83995"/>
    <w:rsid w:val="00EA050E"/>
    <w:rsid w:val="00EC04F7"/>
    <w:rsid w:val="00EC7FAD"/>
    <w:rsid w:val="00F0155F"/>
    <w:rsid w:val="00F21990"/>
    <w:rsid w:val="00F271B5"/>
    <w:rsid w:val="00F32E44"/>
    <w:rsid w:val="00F431CF"/>
    <w:rsid w:val="00F76D83"/>
    <w:rsid w:val="00F84831"/>
    <w:rsid w:val="00F85B67"/>
    <w:rsid w:val="00FF1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E0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53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5341"/>
    <w:rPr>
      <w:rFonts w:ascii="Tahoma" w:hAnsi="Tahoma" w:cs="Tahoma"/>
      <w:sz w:val="16"/>
      <w:szCs w:val="16"/>
    </w:rPr>
  </w:style>
  <w:style w:type="paragraph" w:styleId="ListParagraph">
    <w:name w:val="List Paragraph"/>
    <w:basedOn w:val="Normal"/>
    <w:uiPriority w:val="34"/>
    <w:qFormat/>
    <w:rsid w:val="00BB5E5E"/>
    <w:pPr>
      <w:ind w:left="720"/>
      <w:contextualSpacing/>
    </w:pPr>
  </w:style>
  <w:style w:type="character" w:styleId="CommentReference">
    <w:name w:val="annotation reference"/>
    <w:basedOn w:val="DefaultParagraphFont"/>
    <w:uiPriority w:val="99"/>
    <w:semiHidden/>
    <w:unhideWhenUsed/>
    <w:rsid w:val="00E36708"/>
    <w:rPr>
      <w:sz w:val="16"/>
      <w:szCs w:val="16"/>
    </w:rPr>
  </w:style>
  <w:style w:type="paragraph" w:styleId="CommentText">
    <w:name w:val="annotation text"/>
    <w:basedOn w:val="Normal"/>
    <w:link w:val="CommentTextChar"/>
    <w:uiPriority w:val="99"/>
    <w:semiHidden/>
    <w:unhideWhenUsed/>
    <w:rsid w:val="00E36708"/>
    <w:pPr>
      <w:spacing w:line="240" w:lineRule="auto"/>
    </w:pPr>
    <w:rPr>
      <w:sz w:val="20"/>
      <w:szCs w:val="20"/>
    </w:rPr>
  </w:style>
  <w:style w:type="character" w:customStyle="1" w:styleId="CommentTextChar">
    <w:name w:val="Comment Text Char"/>
    <w:basedOn w:val="DefaultParagraphFont"/>
    <w:link w:val="CommentText"/>
    <w:uiPriority w:val="99"/>
    <w:semiHidden/>
    <w:rsid w:val="00E36708"/>
    <w:rPr>
      <w:sz w:val="20"/>
      <w:szCs w:val="20"/>
    </w:rPr>
  </w:style>
  <w:style w:type="paragraph" w:styleId="CommentSubject">
    <w:name w:val="annotation subject"/>
    <w:basedOn w:val="CommentText"/>
    <w:next w:val="CommentText"/>
    <w:link w:val="CommentSubjectChar"/>
    <w:uiPriority w:val="99"/>
    <w:semiHidden/>
    <w:unhideWhenUsed/>
    <w:rsid w:val="00E36708"/>
    <w:rPr>
      <w:b/>
      <w:bCs/>
    </w:rPr>
  </w:style>
  <w:style w:type="character" w:customStyle="1" w:styleId="CommentSubjectChar">
    <w:name w:val="Comment Subject Char"/>
    <w:basedOn w:val="CommentTextChar"/>
    <w:link w:val="CommentSubject"/>
    <w:uiPriority w:val="99"/>
    <w:semiHidden/>
    <w:rsid w:val="00E36708"/>
    <w:rPr>
      <w:b/>
      <w:bCs/>
      <w:sz w:val="20"/>
      <w:szCs w:val="20"/>
    </w:rPr>
  </w:style>
  <w:style w:type="character" w:styleId="Hyperlink">
    <w:name w:val="Hyperlink"/>
    <w:basedOn w:val="DefaultParagraphFont"/>
    <w:uiPriority w:val="99"/>
    <w:unhideWhenUsed/>
    <w:rsid w:val="00606C96"/>
    <w:rPr>
      <w:color w:val="0000FF" w:themeColor="hyperlink"/>
      <w:u w:val="single"/>
    </w:rPr>
  </w:style>
  <w:style w:type="paragraph" w:styleId="Header">
    <w:name w:val="header"/>
    <w:basedOn w:val="Normal"/>
    <w:link w:val="HeaderChar"/>
    <w:uiPriority w:val="99"/>
    <w:unhideWhenUsed/>
    <w:rsid w:val="00517B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7B6E"/>
  </w:style>
  <w:style w:type="paragraph" w:styleId="Footer">
    <w:name w:val="footer"/>
    <w:basedOn w:val="Normal"/>
    <w:link w:val="FooterChar"/>
    <w:uiPriority w:val="99"/>
    <w:unhideWhenUsed/>
    <w:rsid w:val="00517B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7B6E"/>
  </w:style>
  <w:style w:type="paragraph" w:styleId="Revision">
    <w:name w:val="Revision"/>
    <w:hidden/>
    <w:uiPriority w:val="99"/>
    <w:semiHidden/>
    <w:rsid w:val="00517B6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53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5341"/>
    <w:rPr>
      <w:rFonts w:ascii="Tahoma" w:hAnsi="Tahoma" w:cs="Tahoma"/>
      <w:sz w:val="16"/>
      <w:szCs w:val="16"/>
    </w:rPr>
  </w:style>
  <w:style w:type="paragraph" w:styleId="ListParagraph">
    <w:name w:val="List Paragraph"/>
    <w:basedOn w:val="Normal"/>
    <w:uiPriority w:val="34"/>
    <w:qFormat/>
    <w:rsid w:val="00BB5E5E"/>
    <w:pPr>
      <w:ind w:left="720"/>
      <w:contextualSpacing/>
    </w:pPr>
  </w:style>
  <w:style w:type="character" w:styleId="CommentReference">
    <w:name w:val="annotation reference"/>
    <w:basedOn w:val="DefaultParagraphFont"/>
    <w:uiPriority w:val="99"/>
    <w:semiHidden/>
    <w:unhideWhenUsed/>
    <w:rsid w:val="00E36708"/>
    <w:rPr>
      <w:sz w:val="16"/>
      <w:szCs w:val="16"/>
    </w:rPr>
  </w:style>
  <w:style w:type="paragraph" w:styleId="CommentText">
    <w:name w:val="annotation text"/>
    <w:basedOn w:val="Normal"/>
    <w:link w:val="CommentTextChar"/>
    <w:uiPriority w:val="99"/>
    <w:semiHidden/>
    <w:unhideWhenUsed/>
    <w:rsid w:val="00E36708"/>
    <w:pPr>
      <w:spacing w:line="240" w:lineRule="auto"/>
    </w:pPr>
    <w:rPr>
      <w:sz w:val="20"/>
      <w:szCs w:val="20"/>
    </w:rPr>
  </w:style>
  <w:style w:type="character" w:customStyle="1" w:styleId="CommentTextChar">
    <w:name w:val="Comment Text Char"/>
    <w:basedOn w:val="DefaultParagraphFont"/>
    <w:link w:val="CommentText"/>
    <w:uiPriority w:val="99"/>
    <w:semiHidden/>
    <w:rsid w:val="00E36708"/>
    <w:rPr>
      <w:sz w:val="20"/>
      <w:szCs w:val="20"/>
    </w:rPr>
  </w:style>
  <w:style w:type="paragraph" w:styleId="CommentSubject">
    <w:name w:val="annotation subject"/>
    <w:basedOn w:val="CommentText"/>
    <w:next w:val="CommentText"/>
    <w:link w:val="CommentSubjectChar"/>
    <w:uiPriority w:val="99"/>
    <w:semiHidden/>
    <w:unhideWhenUsed/>
    <w:rsid w:val="00E36708"/>
    <w:rPr>
      <w:b/>
      <w:bCs/>
    </w:rPr>
  </w:style>
  <w:style w:type="character" w:customStyle="1" w:styleId="CommentSubjectChar">
    <w:name w:val="Comment Subject Char"/>
    <w:basedOn w:val="CommentTextChar"/>
    <w:link w:val="CommentSubject"/>
    <w:uiPriority w:val="99"/>
    <w:semiHidden/>
    <w:rsid w:val="00E36708"/>
    <w:rPr>
      <w:b/>
      <w:bCs/>
      <w:sz w:val="20"/>
      <w:szCs w:val="20"/>
    </w:rPr>
  </w:style>
  <w:style w:type="character" w:styleId="Hyperlink">
    <w:name w:val="Hyperlink"/>
    <w:basedOn w:val="DefaultParagraphFont"/>
    <w:uiPriority w:val="99"/>
    <w:unhideWhenUsed/>
    <w:rsid w:val="00606C96"/>
    <w:rPr>
      <w:color w:val="0000FF" w:themeColor="hyperlink"/>
      <w:u w:val="single"/>
    </w:rPr>
  </w:style>
  <w:style w:type="paragraph" w:styleId="Header">
    <w:name w:val="header"/>
    <w:basedOn w:val="Normal"/>
    <w:link w:val="HeaderChar"/>
    <w:uiPriority w:val="99"/>
    <w:unhideWhenUsed/>
    <w:rsid w:val="00517B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7B6E"/>
  </w:style>
  <w:style w:type="paragraph" w:styleId="Footer">
    <w:name w:val="footer"/>
    <w:basedOn w:val="Normal"/>
    <w:link w:val="FooterChar"/>
    <w:uiPriority w:val="99"/>
    <w:unhideWhenUsed/>
    <w:rsid w:val="00517B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7B6E"/>
  </w:style>
  <w:style w:type="paragraph" w:styleId="Revision">
    <w:name w:val="Revision"/>
    <w:hidden/>
    <w:uiPriority w:val="99"/>
    <w:semiHidden/>
    <w:rsid w:val="00517B6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comments" Target="comments.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microsoft.com/office/2011/relationships/commentsExtended" Target="commentsExtended.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TALENTACQUISITION@infosys.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yperlink" Target="http://www.infosys.com/careers/job-opportunities/"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B6D59C-B363-429E-935B-F6D3C8015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1238</Words>
  <Characters>7059</Characters>
  <Application>Microsoft Office Word</Application>
  <DocSecurity>4</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Infosys Technologies Limited</Company>
  <LinksUpToDate>false</LinksUpToDate>
  <CharactersWithSpaces>8281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Kamini Sharma01</dc:creator>
  <cp:lastModifiedBy>Parul Grover01</cp:lastModifiedBy>
  <cp:revision>2</cp:revision>
  <dcterms:created xsi:type="dcterms:W3CDTF">2014-12-24T10:10:00Z</dcterms:created>
  <dcterms:modified xsi:type="dcterms:W3CDTF">2014-12-24T10:10:00Z</dcterms:modified>
</cp:coreProperties>
</file>